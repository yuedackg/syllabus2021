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C72" w:rsidRPr="00466C72" w:rsidRDefault="00466C72" w:rsidP="00466C72">
      <w:pPr>
        <w:widowControl/>
        <w:shd w:val="clear" w:color="auto" w:fill="FFFFFF"/>
        <w:spacing w:after="120"/>
        <w:jc w:val="left"/>
        <w:outlineLvl w:val="0"/>
        <w:rPr>
          <w:rFonts w:ascii="inherit" w:eastAsia="游ゴシック" w:hAnsi="inherit" w:cs="ＭＳ Ｐゴシック"/>
          <w:color w:val="222222"/>
          <w:kern w:val="36"/>
          <w:sz w:val="48"/>
          <w:szCs w:val="48"/>
        </w:rPr>
      </w:pPr>
      <w:proofErr w:type="spellStart"/>
      <w:r w:rsidRPr="00466C72">
        <w:rPr>
          <w:rFonts w:ascii="inherit" w:eastAsia="游ゴシック" w:hAnsi="inherit" w:cs="ＭＳ Ｐゴシック"/>
          <w:color w:val="222222"/>
          <w:kern w:val="36"/>
          <w:sz w:val="48"/>
          <w:szCs w:val="48"/>
        </w:rPr>
        <w:t>UiPath</w:t>
      </w:r>
      <w:proofErr w:type="spellEnd"/>
      <w:r w:rsidRPr="00466C72">
        <w:rPr>
          <w:rFonts w:ascii="inherit" w:eastAsia="游ゴシック" w:hAnsi="inherit" w:cs="ＭＳ Ｐゴシック"/>
          <w:color w:val="222222"/>
          <w:kern w:val="36"/>
          <w:sz w:val="48"/>
          <w:szCs w:val="48"/>
        </w:rPr>
        <w:t>ではじめる</w:t>
      </w:r>
      <w:r w:rsidRPr="00466C72">
        <w:rPr>
          <w:rFonts w:ascii="inherit" w:eastAsia="游ゴシック" w:hAnsi="inherit" w:cs="ＭＳ Ｐゴシック"/>
          <w:color w:val="222222"/>
          <w:kern w:val="36"/>
          <w:sz w:val="48"/>
          <w:szCs w:val="48"/>
        </w:rPr>
        <w:t>RPA</w:t>
      </w:r>
      <w:r w:rsidRPr="00466C72">
        <w:rPr>
          <w:rFonts w:ascii="inherit" w:eastAsia="游ゴシック" w:hAnsi="inherit" w:cs="ＭＳ Ｐゴシック"/>
          <w:color w:val="222222"/>
          <w:kern w:val="36"/>
          <w:sz w:val="48"/>
          <w:szCs w:val="48"/>
        </w:rPr>
        <w:t>入門（１）</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概要編</w:t>
      </w:r>
    </w:p>
    <w:p w:rsidR="00466C72" w:rsidRPr="00466C72" w:rsidRDefault="00466C72" w:rsidP="00466C72">
      <w:pPr>
        <w:widowControl/>
        <w:numPr>
          <w:ilvl w:val="0"/>
          <w:numId w:val="1"/>
        </w:numPr>
        <w:shd w:val="clear" w:color="auto" w:fill="FFFFFF"/>
        <w:ind w:left="0" w:right="210"/>
        <w:jc w:val="left"/>
        <w:rPr>
          <w:rFonts w:ascii="游ゴシック" w:eastAsia="游ゴシック" w:hAnsi="游ゴシック" w:cs="ＭＳ Ｐゴシック"/>
          <w:color w:val="A3A6A8"/>
          <w:kern w:val="0"/>
          <w:sz w:val="24"/>
          <w:szCs w:val="24"/>
        </w:rPr>
      </w:pPr>
      <w:r w:rsidRPr="00466C72">
        <w:rPr>
          <w:rFonts w:ascii="游ゴシック" w:eastAsia="游ゴシック" w:hAnsi="游ゴシック" w:cs="ＭＳ Ｐゴシック" w:hint="eastAsia"/>
          <w:color w:val="A3A6A8"/>
          <w:kern w:val="0"/>
          <w:sz w:val="24"/>
          <w:szCs w:val="24"/>
        </w:rPr>
        <w:t>2017年11月17日</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A3A6A8"/>
          <w:kern w:val="0"/>
          <w:sz w:val="24"/>
          <w:szCs w:val="24"/>
        </w:rPr>
      </w:pPr>
      <w:r w:rsidRPr="00466C72">
        <w:rPr>
          <w:rFonts w:ascii="游ゴシック" w:eastAsia="游ゴシック" w:hAnsi="游ゴシック" w:cs="ＭＳ Ｐゴシック" w:hint="eastAsia"/>
          <w:color w:val="A3A6A8"/>
          <w:kern w:val="0"/>
          <w:sz w:val="24"/>
          <w:szCs w:val="24"/>
        </w:rPr>
        <w:t> </w:t>
      </w:r>
    </w:p>
    <w:p w:rsidR="00466C72" w:rsidRPr="00466C72" w:rsidRDefault="00466C72" w:rsidP="00466C72">
      <w:pPr>
        <w:widowControl/>
        <w:numPr>
          <w:ilvl w:val="0"/>
          <w:numId w:val="1"/>
        </w:numPr>
        <w:shd w:val="clear" w:color="auto" w:fill="FFFFFF"/>
        <w:ind w:left="0" w:right="210"/>
        <w:jc w:val="left"/>
        <w:rPr>
          <w:rFonts w:ascii="游ゴシック" w:eastAsia="游ゴシック" w:hAnsi="游ゴシック" w:cs="ＭＳ Ｐゴシック" w:hint="eastAsia"/>
          <w:color w:val="A3A6A8"/>
          <w:kern w:val="0"/>
          <w:sz w:val="24"/>
          <w:szCs w:val="24"/>
        </w:rPr>
      </w:pPr>
      <w:hyperlink r:id="rId5" w:history="1">
        <w:r w:rsidRPr="00466C72">
          <w:rPr>
            <w:rFonts w:ascii="游ゴシック" w:eastAsia="游ゴシック" w:hAnsi="游ゴシック" w:cs="ＭＳ Ｐゴシック" w:hint="eastAsia"/>
            <w:color w:val="A3A6A8"/>
            <w:kern w:val="0"/>
            <w:sz w:val="24"/>
            <w:szCs w:val="24"/>
            <w:u w:val="single"/>
          </w:rPr>
          <w:t>RPA</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このシリーズでは、RPAソフトウェアの使い方を概説します。選定したソフトウェアは、無料で使えるコミュニティエディションを提供している</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です。</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では、</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Academyという無料のEラーニングを提供していますが、コースが長くちょっと試すという分にはかなりの覚悟が必要です。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こで、一日か二日くらいで大まかな使い方を身に付けることができるように記事をまとめてみようと思います。何らかのプログラミング言語を多少やったことがあるという読者を想定しています。そうでない読者の方でも一通り完了できるレベルではありますが、繰り返し制御、条件分岐、変数、型、エラー処理、クラスなどには困難を感じると思い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今回の内容</w:t>
      </w:r>
    </w:p>
    <w:p w:rsidR="00466C72" w:rsidRPr="00466C72" w:rsidRDefault="00466C72" w:rsidP="00466C72">
      <w:pPr>
        <w:widowControl/>
        <w:numPr>
          <w:ilvl w:val="0"/>
          <w:numId w:val="2"/>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とは？</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では早速、</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とは何かの概要を説明します。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proofErr w:type="spellStart"/>
      <w:r w:rsidRPr="00466C72">
        <w:rPr>
          <w:rFonts w:ascii="inherit" w:eastAsia="游ゴシック" w:hAnsi="inherit" w:cs="ＭＳ Ｐゴシック"/>
          <w:b/>
          <w:bCs/>
          <w:color w:val="FFFFFF"/>
          <w:kern w:val="0"/>
          <w:sz w:val="36"/>
          <w:szCs w:val="36"/>
        </w:rPr>
        <w:t>UiPath</w:t>
      </w:r>
      <w:proofErr w:type="spellEnd"/>
      <w:r w:rsidRPr="00466C72">
        <w:rPr>
          <w:rFonts w:ascii="inherit" w:eastAsia="游ゴシック" w:hAnsi="inherit" w:cs="ＭＳ Ｐゴシック"/>
          <w:b/>
          <w:bCs/>
          <w:color w:val="FFFFFF"/>
          <w:kern w:val="0"/>
          <w:sz w:val="36"/>
          <w:szCs w:val="36"/>
        </w:rPr>
        <w:t>とは？</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は、一連のRPAソフトウェアを提供している企業です。今回は、その中の</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Studioを用いてロボットの設定を体験します。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proofErr w:type="spellStart"/>
      <w:r w:rsidRPr="00466C72">
        <w:rPr>
          <w:rFonts w:ascii="inherit" w:eastAsia="游ゴシック" w:hAnsi="inherit" w:cs="ＭＳ Ｐゴシック"/>
          <w:b/>
          <w:bCs/>
          <w:color w:val="333333"/>
          <w:kern w:val="0"/>
          <w:sz w:val="27"/>
          <w:szCs w:val="27"/>
        </w:rPr>
        <w:t>UiPath</w:t>
      </w:r>
      <w:proofErr w:type="spellEnd"/>
      <w:r w:rsidRPr="00466C72">
        <w:rPr>
          <w:rFonts w:ascii="inherit" w:eastAsia="游ゴシック" w:hAnsi="inherit" w:cs="ＭＳ Ｐゴシック"/>
          <w:b/>
          <w:bCs/>
          <w:color w:val="333333"/>
          <w:kern w:val="0"/>
          <w:sz w:val="27"/>
          <w:szCs w:val="27"/>
        </w:rPr>
        <w:t>の</w:t>
      </w:r>
      <w:r w:rsidRPr="00466C72">
        <w:rPr>
          <w:rFonts w:ascii="inherit" w:eastAsia="游ゴシック" w:hAnsi="inherit" w:cs="ＭＳ Ｐゴシック"/>
          <w:b/>
          <w:bCs/>
          <w:color w:val="333333"/>
          <w:kern w:val="0"/>
          <w:sz w:val="27"/>
          <w:szCs w:val="27"/>
        </w:rPr>
        <w:t>RPA</w:t>
      </w:r>
      <w:r w:rsidRPr="00466C72">
        <w:rPr>
          <w:rFonts w:ascii="inherit" w:eastAsia="游ゴシック" w:hAnsi="inherit" w:cs="ＭＳ Ｐゴシック"/>
          <w:b/>
          <w:bCs/>
          <w:color w:val="333333"/>
          <w:kern w:val="0"/>
          <w:sz w:val="27"/>
          <w:szCs w:val="27"/>
        </w:rPr>
        <w:t>ソフトウェアの種類</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が提供するRPAソフトウェアには、幾つかの種類があります。ややこしいと感じるかもしれませんが、一通りロボットの説明をしていきます。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lastRenderedPageBreak/>
        <w:t>Attended Robot</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Attended Robot（アテンディットロボット）は、主に従業員のデスクトップ内にインストールし、従業員の操作により動作するロボットです。従業員とともに動くロボットになります。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Unattended Robot</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Unattended Robot（アンアテンディットロボット）は、サーバー内のバーチャルマシン上で（も）動作し、従業員による操作が不要なロボットです。独立して常時稼働が可能なロボットはこのUnattendedになります。Unattendedを導入することで、よりRPAの効率を高めることができ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Orchestrator</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Orchestratorは、Unattended Robot/Attended Robotの定義ファイルのバージョンや稼働状況を管理するサーバーソフトウェアです。NTTデータ社の</w:t>
      </w:r>
      <w:proofErr w:type="spellStart"/>
      <w:r w:rsidRPr="00466C72">
        <w:rPr>
          <w:rFonts w:ascii="游ゴシック" w:eastAsia="游ゴシック" w:hAnsi="游ゴシック" w:cs="ＭＳ Ｐゴシック" w:hint="eastAsia"/>
          <w:color w:val="333333"/>
          <w:kern w:val="0"/>
          <w:sz w:val="24"/>
          <w:szCs w:val="24"/>
        </w:rPr>
        <w:t>WinActor</w:t>
      </w:r>
      <w:proofErr w:type="spellEnd"/>
      <w:r w:rsidRPr="00466C72">
        <w:rPr>
          <w:rFonts w:ascii="游ゴシック" w:eastAsia="游ゴシック" w:hAnsi="游ゴシック" w:cs="ＭＳ Ｐゴシック" w:hint="eastAsia"/>
          <w:color w:val="333333"/>
          <w:kern w:val="0"/>
          <w:sz w:val="24"/>
          <w:szCs w:val="24"/>
        </w:rPr>
        <w:t>で、管理ロボと呼ばれているものもこのOrchestratorに該当します。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Unattended Robotとの連携により効果を発揮し、Unattended Robotへのキューイング、起動、バッチ処理の管理ができます。はじめは導入せずに、ロボットの数が、増えてきたときに導入することも可能です。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proofErr w:type="spellStart"/>
      <w:r w:rsidRPr="00466C72">
        <w:rPr>
          <w:rFonts w:ascii="inherit" w:eastAsia="游ゴシック" w:hAnsi="inherit" w:cs="ＭＳ Ｐゴシック"/>
          <w:b/>
          <w:bCs/>
          <w:color w:val="333333"/>
          <w:kern w:val="0"/>
          <w:sz w:val="24"/>
          <w:szCs w:val="24"/>
        </w:rPr>
        <w:t>UiPath</w:t>
      </w:r>
      <w:proofErr w:type="spellEnd"/>
      <w:r w:rsidRPr="00466C72">
        <w:rPr>
          <w:rFonts w:ascii="inherit" w:eastAsia="游ゴシック" w:hAnsi="inherit" w:cs="ＭＳ Ｐゴシック"/>
          <w:b/>
          <w:bCs/>
          <w:color w:val="333333"/>
          <w:kern w:val="0"/>
          <w:sz w:val="24"/>
          <w:szCs w:val="24"/>
        </w:rPr>
        <w:t xml:space="preserve"> Studio</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Studioは、ロボットを設定するためのソフトウェアです。Unattended Robot/Attended Robot共に設定が可能です。動作検証用のロボットが内蔵されています。ロボットを定義するには、この</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Studioが必ず必要になります。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25" style="width:0;height:0" o:hralign="center" o:hrstd="t" o:hr="t" fillcolor="#a0a0a0" stroked="f">
            <v:textbox inset="5.85pt,.7pt,5.85pt,.7pt"/>
          </v:rect>
        </w:pic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proofErr w:type="spellStart"/>
      <w:r w:rsidRPr="00466C72">
        <w:rPr>
          <w:rFonts w:ascii="inherit" w:eastAsia="游ゴシック" w:hAnsi="inherit" w:cs="ＭＳ Ｐゴシック"/>
          <w:b/>
          <w:bCs/>
          <w:color w:val="333333"/>
          <w:kern w:val="0"/>
          <w:sz w:val="27"/>
          <w:szCs w:val="27"/>
        </w:rPr>
        <w:t>UiPath</w:t>
      </w:r>
      <w:proofErr w:type="spellEnd"/>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ロボットの種類の概要</w:t>
      </w:r>
    </w:p>
    <w:p w:rsidR="00466C72" w:rsidRPr="00466C72" w:rsidRDefault="00466C72" w:rsidP="00466C72">
      <w:pPr>
        <w:widowControl/>
        <w:numPr>
          <w:ilvl w:val="0"/>
          <w:numId w:val="3"/>
        </w:numPr>
        <w:shd w:val="clear" w:color="auto" w:fill="FFFFFF"/>
        <w:spacing w:after="240"/>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3992225" cy="7067550"/>
            <wp:effectExtent l="0" t="0" r="0" b="0"/>
            <wp:docPr id="2" name="図 2" descr="https://d1zzsytabgxvtl.cloudfront.net/wp-content/uploads/2019/03/uipath-robots.pn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zzsytabgxvtl.cloudfront.net/wp-content/uploads/2019/03/uipath-robots.pn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92225" cy="70675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027" style="width:0;height:0" o:hralign="center" o:hrstd="t" o:hr="t" fillcolor="#a0a0a0" stroked="f">
            <v:textbox inset="5.85pt,.7pt,5.85pt,.7pt"/>
          </v:rect>
        </w:pic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RPA</w:t>
      </w:r>
      <w:r w:rsidRPr="00466C72">
        <w:rPr>
          <w:rFonts w:ascii="inherit" w:eastAsia="游ゴシック" w:hAnsi="inherit" w:cs="ＭＳ Ｐゴシック"/>
          <w:b/>
          <w:bCs/>
          <w:color w:val="333333"/>
          <w:kern w:val="0"/>
          <w:sz w:val="27"/>
          <w:szCs w:val="27"/>
        </w:rPr>
        <w:t>構築プロセスと購入ライセンス</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初期評価を行い、部分的な自動化から試験導入を行います。 試験導入後は、段階的に自動化範囲を拡げ運用フェーズへ移行していきます。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初期評価段階では、</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Studioの無料の評価版で十分です。60日間のトライアルとなっております。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実際の業務でパイロット導入するときには、Attended RobotかUnattended Robotのライセンスが必要になります。これに加えて、</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Studioのエンタープライズライセンスを購入するのもこのタイミングと言えます。Attended Robot１ライセンスにStudio１ライセンスが最小構成となってります。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続いて、中間評価、拡大最適化（全社展開）となると、ロボットの台数の検討や管理の方法の構築に加え、Orchestratorの導入も現実味を帯びてきます。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大規模化を前提とする場合は、初期評価の後は計画的に展開するのが重要です。</w:t>
      </w:r>
    </w:p>
    <w:p w:rsidR="00466C72" w:rsidRPr="00466C72" w:rsidRDefault="00466C72" w:rsidP="00466C72">
      <w:pPr>
        <w:widowControl/>
        <w:numPr>
          <w:ilvl w:val="0"/>
          <w:numId w:val="4"/>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3754100" cy="8020050"/>
            <wp:effectExtent l="0" t="0" r="0" b="0"/>
            <wp:docPr id="1" name="図 1" descr="https://d1zzsytabgxvtl.cloudfront.net/wp-content/uploads/2019/03/rpa-process-and-licenses.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zzsytabgxvtl.cloudfront.net/wp-content/uploads/2019/03/rpa-process-and-licenses.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54100" cy="80200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029" style="width:0;height:0" o:hralign="center" o:hrstd="t" o:hr="t" fillcolor="#a0a0a0" stroked="f">
            <v:textbox inset="5.85pt,.7pt,5.85pt,.7pt"/>
          </v:rect>
        </w:pic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無料の</w:t>
      </w:r>
      <w:proofErr w:type="spellStart"/>
      <w:r w:rsidRPr="00466C72">
        <w:rPr>
          <w:rFonts w:ascii="inherit" w:eastAsia="游ゴシック" w:hAnsi="inherit" w:cs="ＭＳ Ｐゴシック"/>
          <w:b/>
          <w:bCs/>
          <w:color w:val="333333"/>
          <w:kern w:val="0"/>
          <w:sz w:val="27"/>
          <w:szCs w:val="27"/>
        </w:rPr>
        <w:t>UiPath</w:t>
      </w:r>
      <w:proofErr w:type="spellEnd"/>
      <w:r w:rsidRPr="00466C72">
        <w:rPr>
          <w:rFonts w:ascii="inherit" w:eastAsia="游ゴシック" w:hAnsi="inherit" w:cs="ＭＳ Ｐゴシック"/>
          <w:b/>
          <w:bCs/>
          <w:color w:val="333333"/>
          <w:kern w:val="0"/>
          <w:sz w:val="27"/>
          <w:szCs w:val="27"/>
        </w:rPr>
        <w:t xml:space="preserve"> Community Edition</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では、無料のコミュニティエディションがあります。コミュニティエディションは、小規模事業者や個人の勉強、評価用のもので、</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StudioとAttended Robotが使用できます。詳細なライセンス条件は、本家サイトでご確認ください。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このRPA入門ブログでは、</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Studioを使っていますが、読者のみなさまは無料のコミュニティエディションで大丈夫です。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hyperlink r:id="rId10" w:history="1">
        <w:r w:rsidRPr="00466C72">
          <w:rPr>
            <w:rFonts w:ascii="游ゴシック" w:eastAsia="游ゴシック" w:hAnsi="游ゴシック" w:cs="ＭＳ Ｐゴシック" w:hint="eastAsia"/>
            <w:color w:val="DF5147"/>
            <w:kern w:val="0"/>
            <w:sz w:val="24"/>
            <w:szCs w:val="24"/>
            <w:u w:val="single"/>
          </w:rPr>
          <w:t>UiPath Community Editionはこちらからダウンロード</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次回より、実際に</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を利用して自動化を設定していきます。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30"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復習</w:t>
      </w:r>
    </w:p>
    <w:p w:rsidR="00466C72" w:rsidRPr="00466C72" w:rsidRDefault="00466C72" w:rsidP="00466C72">
      <w:pPr>
        <w:widowControl/>
        <w:numPr>
          <w:ilvl w:val="0"/>
          <w:numId w:val="5"/>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のAttended Robot、Unattended Robot、Orchestratorの役割について説明して見てください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Pr>
          <w:rFonts w:ascii="游ゴシック" w:eastAsia="游ゴシック" w:hAnsi="游ゴシック" w:cs="ＭＳ Ｐゴシック" w:hint="eastAsia"/>
          <w:color w:val="333333"/>
          <w:kern w:val="0"/>
          <w:sz w:val="24"/>
          <w:szCs w:val="24"/>
        </w:rPr>
        <w:t>では、また次回</w:t>
      </w:r>
    </w:p>
    <w:p w:rsidR="00466C72" w:rsidRPr="00466C72" w:rsidRDefault="00466C72" w:rsidP="00466C72">
      <w:pPr>
        <w:widowControl/>
        <w:shd w:val="clear" w:color="auto" w:fill="FFFFFF"/>
        <w:spacing w:after="120"/>
        <w:jc w:val="left"/>
        <w:outlineLvl w:val="0"/>
        <w:rPr>
          <w:rFonts w:ascii="inherit" w:eastAsia="游ゴシック" w:hAnsi="inherit" w:cs="ＭＳ Ｐゴシック"/>
          <w:color w:val="222222"/>
          <w:kern w:val="36"/>
          <w:sz w:val="48"/>
          <w:szCs w:val="48"/>
        </w:rPr>
      </w:pPr>
      <w:proofErr w:type="spellStart"/>
      <w:r w:rsidRPr="00466C72">
        <w:rPr>
          <w:rFonts w:ascii="inherit" w:eastAsia="游ゴシック" w:hAnsi="inherit" w:cs="ＭＳ Ｐゴシック"/>
          <w:color w:val="222222"/>
          <w:kern w:val="36"/>
          <w:sz w:val="48"/>
          <w:szCs w:val="48"/>
        </w:rPr>
        <w:t>UiPath</w:t>
      </w:r>
      <w:proofErr w:type="spellEnd"/>
      <w:r w:rsidRPr="00466C72">
        <w:rPr>
          <w:rFonts w:ascii="inherit" w:eastAsia="游ゴシック" w:hAnsi="inherit" w:cs="ＭＳ Ｐゴシック"/>
          <w:color w:val="222222"/>
          <w:kern w:val="36"/>
          <w:sz w:val="48"/>
          <w:szCs w:val="48"/>
        </w:rPr>
        <w:t>ではじめる</w:t>
      </w:r>
      <w:r w:rsidRPr="00466C72">
        <w:rPr>
          <w:rFonts w:ascii="inherit" w:eastAsia="游ゴシック" w:hAnsi="inherit" w:cs="ＭＳ Ｐゴシック"/>
          <w:color w:val="222222"/>
          <w:kern w:val="36"/>
          <w:sz w:val="48"/>
          <w:szCs w:val="48"/>
        </w:rPr>
        <w:t>RPA</w:t>
      </w:r>
      <w:r w:rsidRPr="00466C72">
        <w:rPr>
          <w:rFonts w:ascii="inherit" w:eastAsia="游ゴシック" w:hAnsi="inherit" w:cs="ＭＳ Ｐゴシック"/>
          <w:color w:val="222222"/>
          <w:kern w:val="36"/>
          <w:sz w:val="48"/>
          <w:szCs w:val="48"/>
        </w:rPr>
        <w:t>入門（２）〜</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こんにちは、世界</w:t>
      </w:r>
    </w:p>
    <w:p w:rsidR="00466C72" w:rsidRPr="00466C72" w:rsidRDefault="00466C72" w:rsidP="00466C72">
      <w:pPr>
        <w:widowControl/>
        <w:numPr>
          <w:ilvl w:val="0"/>
          <w:numId w:val="6"/>
        </w:numPr>
        <w:shd w:val="clear" w:color="auto" w:fill="FFFFFF"/>
        <w:ind w:left="0" w:right="210"/>
        <w:jc w:val="left"/>
        <w:rPr>
          <w:rFonts w:ascii="游ゴシック" w:eastAsia="游ゴシック" w:hAnsi="游ゴシック" w:cs="ＭＳ Ｐゴシック"/>
          <w:color w:val="A3A6A8"/>
          <w:kern w:val="0"/>
          <w:sz w:val="24"/>
          <w:szCs w:val="24"/>
        </w:rPr>
      </w:pPr>
      <w:r w:rsidRPr="00466C72">
        <w:rPr>
          <w:rFonts w:ascii="游ゴシック" w:eastAsia="游ゴシック" w:hAnsi="游ゴシック" w:cs="ＭＳ Ｐゴシック" w:hint="eastAsia"/>
          <w:color w:val="A3A6A8"/>
          <w:kern w:val="0"/>
          <w:sz w:val="24"/>
          <w:szCs w:val="24"/>
        </w:rPr>
        <w:t>2017年11月21日</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A3A6A8"/>
          <w:kern w:val="0"/>
          <w:sz w:val="24"/>
          <w:szCs w:val="24"/>
        </w:rPr>
      </w:pPr>
      <w:r w:rsidRPr="00466C72">
        <w:rPr>
          <w:rFonts w:ascii="游ゴシック" w:eastAsia="游ゴシック" w:hAnsi="游ゴシック" w:cs="ＭＳ Ｐゴシック" w:hint="eastAsia"/>
          <w:color w:val="A3A6A8"/>
          <w:kern w:val="0"/>
          <w:sz w:val="24"/>
          <w:szCs w:val="24"/>
        </w:rPr>
        <w:t> </w:t>
      </w:r>
    </w:p>
    <w:p w:rsidR="00466C72" w:rsidRPr="00466C72" w:rsidRDefault="00466C72" w:rsidP="00466C72">
      <w:pPr>
        <w:widowControl/>
        <w:numPr>
          <w:ilvl w:val="0"/>
          <w:numId w:val="6"/>
        </w:numPr>
        <w:shd w:val="clear" w:color="auto" w:fill="FFFFFF"/>
        <w:ind w:left="0" w:right="210"/>
        <w:jc w:val="left"/>
        <w:rPr>
          <w:rFonts w:ascii="游ゴシック" w:eastAsia="游ゴシック" w:hAnsi="游ゴシック" w:cs="ＭＳ Ｐゴシック" w:hint="eastAsia"/>
          <w:color w:val="A3A6A8"/>
          <w:kern w:val="0"/>
          <w:sz w:val="24"/>
          <w:szCs w:val="24"/>
        </w:rPr>
      </w:pPr>
      <w:hyperlink r:id="rId11" w:history="1">
        <w:r w:rsidRPr="00466C72">
          <w:rPr>
            <w:rFonts w:ascii="游ゴシック" w:eastAsia="游ゴシック" w:hAnsi="游ゴシック" w:cs="ＭＳ Ｐゴシック" w:hint="eastAsia"/>
            <w:color w:val="A3A6A8"/>
            <w:kern w:val="0"/>
            <w:sz w:val="24"/>
            <w:szCs w:val="24"/>
            <w:u w:val="single"/>
          </w:rPr>
          <w:t>RPA</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今回は、</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で初めてのプロジェクトを作成してみます。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今回の内容</w:t>
      </w:r>
    </w:p>
    <w:p w:rsidR="00466C72" w:rsidRPr="00466C72" w:rsidRDefault="00466C72" w:rsidP="00466C72">
      <w:pPr>
        <w:widowControl/>
        <w:numPr>
          <w:ilvl w:val="0"/>
          <w:numId w:val="7"/>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新規プロジェクトの作成</w:t>
      </w:r>
    </w:p>
    <w:p w:rsidR="00466C72" w:rsidRPr="00466C72" w:rsidRDefault="00466C72" w:rsidP="00466C72">
      <w:pPr>
        <w:widowControl/>
        <w:numPr>
          <w:ilvl w:val="0"/>
          <w:numId w:val="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ロボットからのメッセージダイアログの表示（こんにちは、世界）</w:t>
      </w:r>
    </w:p>
    <w:p w:rsidR="00466C72" w:rsidRPr="00466C72" w:rsidRDefault="00466C72" w:rsidP="00466C72">
      <w:pPr>
        <w:widowControl/>
        <w:numPr>
          <w:ilvl w:val="0"/>
          <w:numId w:val="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アクティビティ、ワークフロー、プロパティの概念</w:t>
      </w:r>
    </w:p>
    <w:p w:rsidR="00466C72" w:rsidRPr="00466C72" w:rsidRDefault="00466C72" w:rsidP="00466C72">
      <w:pPr>
        <w:widowControl/>
        <w:numPr>
          <w:ilvl w:val="0"/>
          <w:numId w:val="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変数の簡単な使用方法</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では早速はじめましょう。</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41" style="width:0;height:0" o:hralign="center" o:hrstd="t" o:hr="t" fillcolor="#a0a0a0" stroked="f">
            <v:textbox inset="5.85pt,.7pt,5.85pt,.7pt"/>
          </v:rect>
        </w:pic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hyperlink r:id="rId12" w:history="1">
        <w:r w:rsidRPr="00466C72">
          <w:rPr>
            <w:rFonts w:ascii="游ゴシック" w:eastAsia="游ゴシック" w:hAnsi="游ゴシック" w:cs="ＭＳ Ｐゴシック" w:hint="eastAsia"/>
            <w:color w:val="DF5147"/>
            <w:kern w:val="0"/>
            <w:sz w:val="24"/>
            <w:szCs w:val="24"/>
            <w:u w:val="single"/>
          </w:rPr>
          <w:t>U</w:t>
        </w:r>
      </w:hyperlink>
      <w:hyperlink r:id="rId13" w:history="1">
        <w:r w:rsidRPr="00466C72">
          <w:rPr>
            <w:rFonts w:ascii="游ゴシック" w:eastAsia="游ゴシック" w:hAnsi="游ゴシック" w:cs="ＭＳ Ｐゴシック" w:hint="eastAsia"/>
            <w:color w:val="DF5147"/>
            <w:kern w:val="0"/>
            <w:sz w:val="24"/>
            <w:szCs w:val="24"/>
            <w:u w:val="single"/>
          </w:rPr>
          <w:t>iPathではじめるRPA入門（1）</w:t>
        </w:r>
      </w:hyperlink>
      <w:r w:rsidRPr="00466C72">
        <w:rPr>
          <w:rFonts w:ascii="游ゴシック" w:eastAsia="游ゴシック" w:hAnsi="游ゴシック" w:cs="ＭＳ Ｐゴシック" w:hint="eastAsia"/>
          <w:color w:val="333333"/>
          <w:kern w:val="0"/>
          <w:sz w:val="24"/>
          <w:szCs w:val="24"/>
        </w:rPr>
        <w:t>の記事では、RPAの概要と、RPAの代表的ソフトウェアである</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のインストール方法について説明しました。こちらの記事では、</w:t>
      </w:r>
      <w:r w:rsidRPr="00466C72">
        <w:rPr>
          <w:rFonts w:ascii="游ゴシック" w:eastAsia="游ゴシック" w:hAnsi="游ゴシック" w:cs="ＭＳ Ｐゴシック"/>
          <w:color w:val="333333"/>
          <w:kern w:val="0"/>
          <w:sz w:val="24"/>
          <w:szCs w:val="24"/>
        </w:rPr>
        <w:fldChar w:fldCharType="begin"/>
      </w:r>
      <w:r w:rsidRPr="00466C72">
        <w:rPr>
          <w:rFonts w:ascii="游ゴシック" w:eastAsia="游ゴシック" w:hAnsi="游ゴシック" w:cs="ＭＳ Ｐゴシック"/>
          <w:color w:val="333333"/>
          <w:kern w:val="0"/>
          <w:sz w:val="24"/>
          <w:szCs w:val="24"/>
        </w:rPr>
        <w:instrText xml:space="preserve"> HYPERLINK "https://tutorial.co.jp/rpa/2017/11/uipath-overview/" </w:instrText>
      </w:r>
      <w:r w:rsidRPr="00466C72">
        <w:rPr>
          <w:rFonts w:ascii="游ゴシック" w:eastAsia="游ゴシック" w:hAnsi="游ゴシック" w:cs="ＭＳ Ｐゴシック"/>
          <w:color w:val="333333"/>
          <w:kern w:val="0"/>
          <w:sz w:val="24"/>
          <w:szCs w:val="24"/>
        </w:rPr>
        <w:fldChar w:fldCharType="separate"/>
      </w:r>
      <w:r w:rsidRPr="00466C72">
        <w:rPr>
          <w:rFonts w:ascii="游ゴシック" w:eastAsia="游ゴシック" w:hAnsi="游ゴシック" w:cs="ＭＳ Ｐゴシック" w:hint="eastAsia"/>
          <w:color w:val="DF5147"/>
          <w:kern w:val="0"/>
          <w:sz w:val="24"/>
          <w:szCs w:val="24"/>
          <w:u w:val="single"/>
        </w:rPr>
        <w:t>RPA入門 (1) </w:t>
      </w:r>
      <w:r w:rsidRPr="00466C72">
        <w:rPr>
          <w:rFonts w:ascii="游ゴシック" w:eastAsia="游ゴシック" w:hAnsi="游ゴシック" w:cs="ＭＳ Ｐゴシック"/>
          <w:color w:val="333333"/>
          <w:kern w:val="0"/>
          <w:sz w:val="24"/>
          <w:szCs w:val="24"/>
        </w:rPr>
        <w:fldChar w:fldCharType="end"/>
      </w:r>
      <w:r w:rsidRPr="00466C72">
        <w:rPr>
          <w:rFonts w:ascii="游ゴシック" w:eastAsia="游ゴシック" w:hAnsi="游ゴシック" w:cs="ＭＳ Ｐゴシック" w:hint="eastAsia"/>
          <w:color w:val="333333"/>
          <w:kern w:val="0"/>
          <w:sz w:val="24"/>
          <w:szCs w:val="24"/>
        </w:rPr>
        <w:t>を完了した方を対象に、</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のインターフェースの機能説明、及びアクティビティと呼ばれるロボットの基礎的な設定方法について説明していきます。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インターフェース</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起動直後の画面</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起動直後は、Start画面が表示されています。とりあえず、「←」ボタンをクリックしてインターフェースの概要をみてみましょう。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134225" cy="5172075"/>
            <wp:effectExtent l="0" t="0" r="9525" b="9525"/>
            <wp:docPr id="39" name="図 39" descr="https://d1zzsytabgxvtl.cloudfront.net/wp-content/uploads/2019/03/uipath_interface.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1zzsytabgxvtl.cloudfront.net/wp-content/uploads/2019/03/uipath_interface.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34225" cy="51720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インターフェース〜全体像</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設定画面の全体は、幾つかのパネルで構成されています。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アクティビティパネル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ロボットの動作の最小単位が一覧されています。ここからロボットの動作を選択していきロボットを定義します。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リボン</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ロボットの実行、新規ファイルの作成、保存などの基本的な操作が一覧されています。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プロパティパネル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一つのアクティビティの動作の詳細を設定する部分です。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メインパネル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ロボットの一連の動作を定義するところです。ワークフローやアクティビティをドロップしてロボットを定義していきます。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343400"/>
            <wp:effectExtent l="0" t="0" r="0" b="0"/>
            <wp:docPr id="38" name="図 38" descr="https://d1zzsytabgxvtl.cloudfront.net/wp-content/uploads/2019/03/uipath_interface_2.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1zzsytabgxvtl.cloudfront.net/wp-content/uploads/2019/03/uipath_interface_2.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43434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インターフェース〜リボン</w:t>
      </w:r>
      <w:r w:rsidRPr="00466C72">
        <w:rPr>
          <w:rFonts w:ascii="inherit" w:eastAsia="游ゴシック" w:hAnsi="inherit" w:cs="ＭＳ Ｐゴシック"/>
          <w:b/>
          <w:bCs/>
          <w:color w:val="FFFFFF"/>
          <w:kern w:val="0"/>
          <w:sz w:val="36"/>
          <w:szCs w:val="36"/>
        </w:rPr>
        <w:t xml:space="preserve"> &gt; Start</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Start</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新規プロジェクトを作成するか、最近開いたプロジェクトから作業を開始します。</w:t>
      </w:r>
    </w:p>
    <w:p w:rsidR="00466C72" w:rsidRPr="00466C72" w:rsidRDefault="00466C72" w:rsidP="00466C72">
      <w:pPr>
        <w:widowControl/>
        <w:numPr>
          <w:ilvl w:val="0"/>
          <w:numId w:val="8"/>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134225" cy="5172075"/>
            <wp:effectExtent l="0" t="0" r="9525" b="9525"/>
            <wp:docPr id="37" name="図 37" descr="https://d1zzsytabgxvtl.cloudfront.net/wp-content/uploads/2019/03/uipath_interface.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1zzsytabgxvtl.cloudfront.net/wp-content/uploads/2019/03/uipath_interface.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34225" cy="51720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インターフェース〜リボン</w:t>
      </w:r>
      <w:r w:rsidRPr="00466C72">
        <w:rPr>
          <w:rFonts w:ascii="inherit" w:eastAsia="游ゴシック" w:hAnsi="inherit" w:cs="ＭＳ Ｐゴシック"/>
          <w:b/>
          <w:bCs/>
          <w:color w:val="FFFFFF"/>
          <w:kern w:val="0"/>
          <w:sz w:val="36"/>
          <w:szCs w:val="36"/>
        </w:rPr>
        <w:t xml:space="preserve"> &gt; Design</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Design</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ファイル操作、よく使う機能のウィザード、変数の管理などワークフローを設定する際によく使われる機能にアクセスします。設定中に主に使うメニューになります。</w:t>
      </w:r>
    </w:p>
    <w:p w:rsidR="00466C72" w:rsidRPr="00466C72" w:rsidRDefault="00466C72" w:rsidP="00466C72">
      <w:pPr>
        <w:widowControl/>
        <w:numPr>
          <w:ilvl w:val="0"/>
          <w:numId w:val="9"/>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343400"/>
            <wp:effectExtent l="0" t="0" r="0" b="0"/>
            <wp:docPr id="36" name="図 36" descr="https://d1zzsytabgxvtl.cloudfront.net/wp-content/uploads/2019/03/uipath_interface_2.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1zzsytabgxvtl.cloudfront.net/wp-content/uploads/2019/03/uipath_interface_2.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43434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インターフェース〜リボン</w:t>
      </w:r>
      <w:r w:rsidRPr="00466C72">
        <w:rPr>
          <w:rFonts w:ascii="inherit" w:eastAsia="游ゴシック" w:hAnsi="inherit" w:cs="ＭＳ Ｐゴシック"/>
          <w:b/>
          <w:bCs/>
          <w:color w:val="FFFFFF"/>
          <w:kern w:val="0"/>
          <w:sz w:val="36"/>
          <w:szCs w:val="36"/>
        </w:rPr>
        <w:t xml:space="preserve"> &gt; Execute</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Execute</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主にデバッグで使うメニューです。プロジェクトの実行からデバッグ実行、ブレークポイントなどデバッグに必要な操作にアクセスします。</w:t>
      </w:r>
    </w:p>
    <w:p w:rsidR="00466C72" w:rsidRPr="00466C72" w:rsidRDefault="00466C72" w:rsidP="00466C72">
      <w:pPr>
        <w:widowControl/>
        <w:numPr>
          <w:ilvl w:val="0"/>
          <w:numId w:val="10"/>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1581150"/>
            <wp:effectExtent l="0" t="0" r="0" b="0"/>
            <wp:docPr id="35" name="図 35" descr="https://d1zzsytabgxvtl.cloudfront.net/wp-content/uploads/2019/03/uipath_interface_4.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zzsytabgxvtl.cloudfront.net/wp-content/uploads/2019/03/uipath_interface_4.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158115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インターフェース〜リボン</w:t>
      </w:r>
      <w:r w:rsidRPr="00466C72">
        <w:rPr>
          <w:rFonts w:ascii="inherit" w:eastAsia="游ゴシック" w:hAnsi="inherit" w:cs="ＭＳ Ｐゴシック"/>
          <w:b/>
          <w:bCs/>
          <w:color w:val="FFFFFF"/>
          <w:kern w:val="0"/>
          <w:sz w:val="36"/>
          <w:szCs w:val="36"/>
        </w:rPr>
        <w:t xml:space="preserve"> &gt; Setup</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Setup</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出来上がったロボットのパッケージング、Webサイトのログインなどの認証情報の管理、機能拡張のインストールなどにアクセスします。</w:t>
      </w:r>
    </w:p>
    <w:p w:rsidR="00466C72" w:rsidRPr="00466C72" w:rsidRDefault="00466C72" w:rsidP="00466C72">
      <w:pPr>
        <w:widowControl/>
        <w:numPr>
          <w:ilvl w:val="0"/>
          <w:numId w:val="11"/>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353050" cy="2533650"/>
            <wp:effectExtent l="0" t="0" r="0" b="0"/>
            <wp:docPr id="34" name="図 34" descr="https://d1zzsytabgxvtl.cloudfront.net/wp-content/uploads/2019/03/uipath_interface_6.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zzsytabgxvtl.cloudfront.net/wp-content/uploads/2019/03/uipath_interface_6.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3050" cy="253365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インターフェース〜アクティビティパネルほか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アクティビティパネルの他、プロジェクトのファイル一覧を表示するプロジェクトパネル、再利用可能な処理（ライブラリ）を表示・選択できるライブラリーパネルがあります。</w:t>
      </w:r>
    </w:p>
    <w:p w:rsidR="00466C72" w:rsidRPr="00466C72" w:rsidRDefault="00466C72" w:rsidP="00466C72">
      <w:pPr>
        <w:widowControl/>
        <w:numPr>
          <w:ilvl w:val="0"/>
          <w:numId w:val="12"/>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781550"/>
            <wp:effectExtent l="0" t="0" r="0" b="0"/>
            <wp:docPr id="33" name="図 33" descr="https://d1zzsytabgxvtl.cloudfront.net/wp-content/uploads/2019/03/uipath_interface_7.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zzsytabgxvtl.cloudfront.net/wp-content/uploads/2019/03/uipath_interface_7.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47815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49"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新規プロジェクトの作成</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さて、早速新規プロジェクトを作成してみましょう。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リボン &gt; Start &gt; New から Blank を選択します。</w:t>
      </w:r>
    </w:p>
    <w:p w:rsidR="00466C72" w:rsidRPr="00466C72" w:rsidRDefault="00466C72" w:rsidP="00466C72">
      <w:pPr>
        <w:widowControl/>
        <w:numPr>
          <w:ilvl w:val="0"/>
          <w:numId w:val="13"/>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572375" cy="5267325"/>
            <wp:effectExtent l="0" t="0" r="9525" b="9525"/>
            <wp:docPr id="32" name="図 32" descr="https://d1zzsytabgxvtl.cloudfront.net/wp-content/uploads/2019/03/uipath_interface_8.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1zzsytabgxvtl.cloudfront.net/wp-content/uploads/2019/03/uipath_interface_8.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72375" cy="52673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ダイアログからファイル名、保存場所、説明を記入し、「Create」します。</w:t>
      </w:r>
    </w:p>
    <w:p w:rsidR="00466C72" w:rsidRPr="00466C72" w:rsidRDefault="00466C72" w:rsidP="00466C72">
      <w:pPr>
        <w:widowControl/>
        <w:numPr>
          <w:ilvl w:val="0"/>
          <w:numId w:val="14"/>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4324350"/>
            <wp:effectExtent l="0" t="0" r="0" b="0"/>
            <wp:docPr id="31" name="図 31" descr="https://d1zzsytabgxvtl.cloudfront.net/wp-content/uploads/2019/03/uipath_interface_9.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1zzsytabgxvtl.cloudfront.net/wp-content/uploads/2019/03/uipath_interface_9.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43243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空のプロジェクトの画面が表示されます。これで新規プロジェクトが作成できました。</w:t>
      </w:r>
    </w:p>
    <w:p w:rsidR="00466C72" w:rsidRPr="00466C72" w:rsidRDefault="00466C72" w:rsidP="00466C72">
      <w:pPr>
        <w:widowControl/>
        <w:numPr>
          <w:ilvl w:val="0"/>
          <w:numId w:val="15"/>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752975"/>
            <wp:effectExtent l="0" t="0" r="0" b="9525"/>
            <wp:docPr id="30" name="図 30" descr="https://d1zzsytabgxvtl.cloudfront.net/wp-content/uploads/2019/03/uipath_interface_10.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1zzsytabgxvtl.cloudfront.net/wp-content/uploads/2019/03/uipath_interface_10.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4752975"/>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53"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こんにちは、世界</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概要</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次に、「こんにちは、世界」とダイアログを表示するだけの簡単なロボットを作成してみましょう。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作成するロボット</w:t>
      </w:r>
    </w:p>
    <w:p w:rsidR="00466C72" w:rsidRPr="00466C72" w:rsidRDefault="00466C72" w:rsidP="00466C72">
      <w:pPr>
        <w:widowControl/>
        <w:numPr>
          <w:ilvl w:val="0"/>
          <w:numId w:val="16"/>
        </w:numPr>
        <w:shd w:val="clear" w:color="auto" w:fill="FFFFFF"/>
        <w:spacing w:after="240"/>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848100"/>
            <wp:effectExtent l="0" t="0" r="0" b="0"/>
            <wp:docPr id="29" name="図 29" descr="https://d1zzsytabgxvtl.cloudfront.net/wp-content/uploads/2019/03/uipath_interface_11.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1zzsytabgxvtl.cloudfront.net/wp-content/uploads/2019/03/uipath_interface_11.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38481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手順の解説</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 xml:space="preserve">1. </w:t>
      </w:r>
      <w:r w:rsidRPr="00466C72">
        <w:rPr>
          <w:rFonts w:ascii="inherit" w:eastAsia="游ゴシック" w:hAnsi="inherit" w:cs="ＭＳ Ｐゴシック"/>
          <w:b/>
          <w:bCs/>
          <w:color w:val="333333"/>
          <w:kern w:val="0"/>
          <w:sz w:val="27"/>
          <w:szCs w:val="27"/>
        </w:rPr>
        <w:t>フローチャートの追加</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まずは、プロジェクトにフローチャートを追加します。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アクティビティパネルの検索ボックスに「Flowchart」と入力してください。 検索結果の中に、ハイライトされた「Flowchart」というものがあるのでそれをメインパネルにドロップします。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＊Flowchartの他、Sequenceなども利用できますので試してみてください。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こでのポイントは、メインパネルの中央付近にドロップすることです。端っこの方にドロップすると反応しない場合があります。反応するかしないかはドラッグ中のポインタのアイコンで判別することができます。</w:t>
      </w:r>
    </w:p>
    <w:p w:rsidR="00466C72" w:rsidRPr="00466C72" w:rsidRDefault="00466C72" w:rsidP="00466C72">
      <w:pPr>
        <w:widowControl/>
        <w:numPr>
          <w:ilvl w:val="0"/>
          <w:numId w:val="17"/>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057650"/>
            <wp:effectExtent l="0" t="0" r="0" b="0"/>
            <wp:docPr id="28" name="図 28" descr="https://d1zzsytabgxvtl.cloudfront.net/wp-content/uploads/2019/03/uipath_interface_12.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1zzsytabgxvtl.cloudfront.net/wp-content/uploads/2019/03/uipath_interface_12.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40576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2. </w:t>
      </w:r>
      <w:r w:rsidRPr="00466C72">
        <w:rPr>
          <w:rFonts w:ascii="inherit" w:eastAsia="游ゴシック" w:hAnsi="inherit" w:cs="ＭＳ Ｐゴシック"/>
          <w:b/>
          <w:bCs/>
          <w:color w:val="333333"/>
          <w:kern w:val="0"/>
          <w:sz w:val="27"/>
          <w:szCs w:val="27"/>
        </w:rPr>
        <w:t>メッセージボックスの追加</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ドロップするとフローチャートがハイライトされた状態で追加されます。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内部の「Start」というアイコンは、フローチャートがここから実行開始されることを示します。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この状態でも、空のロボットとして実行可能です（リボンのRunボタン or F5 で実行してみてください）。</w:t>
      </w:r>
    </w:p>
    <w:p w:rsidR="00466C72" w:rsidRPr="00466C72" w:rsidRDefault="00466C72" w:rsidP="00466C72">
      <w:pPr>
        <w:widowControl/>
        <w:numPr>
          <w:ilvl w:val="0"/>
          <w:numId w:val="18"/>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029075" cy="962025"/>
            <wp:effectExtent l="0" t="0" r="9525" b="9525"/>
            <wp:docPr id="27" name="図 27" descr="https://d1zzsytabgxvtl.cloudfront.net/wp-content/uploads/2019/03/uipath_interface_13.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1zzsytabgxvtl.cloudfront.net/wp-content/uploads/2019/03/uipath_interface_13.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9620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実行できましたが、何も起こらないですね。次にアクティビティを追加していきましょう。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アクティビティパネルの検索ボックスに「Message Box」と入力します。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一覧に出て来たハイライトされた Message Box をフローチャートにドロップします。</w:t>
      </w:r>
    </w:p>
    <w:p w:rsidR="00466C72" w:rsidRPr="00466C72" w:rsidRDefault="00466C72" w:rsidP="00466C72">
      <w:pPr>
        <w:widowControl/>
        <w:numPr>
          <w:ilvl w:val="0"/>
          <w:numId w:val="19"/>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990850"/>
            <wp:effectExtent l="0" t="0" r="0" b="0"/>
            <wp:docPr id="26" name="図 26" descr="https://d1zzsytabgxvtl.cloudfront.net/wp-content/uploads/2019/03/uipath_interface_14.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1zzsytabgxvtl.cloudfront.net/wp-content/uploads/2019/03/uipath_interface_14.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0000" cy="29908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3. </w:t>
      </w:r>
      <w:r w:rsidRPr="00466C72">
        <w:rPr>
          <w:rFonts w:ascii="inherit" w:eastAsia="游ゴシック" w:hAnsi="inherit" w:cs="ＭＳ Ｐゴシック"/>
          <w:b/>
          <w:bCs/>
          <w:color w:val="333333"/>
          <w:kern w:val="0"/>
          <w:sz w:val="27"/>
          <w:szCs w:val="27"/>
        </w:rPr>
        <w:t>メッセージボックスを設定する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ドロップすると、Message BoxがFlowchartの中に入り、ハイライトされた状態になります。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同時に右側にある、プロパティパネルがMessage Boxになっていることが確認できます。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プロパティパネル内の、Input &gt; Content には、「”こんにちは、世界”」。</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Input &gt; Title には、「”ロボットからの出力”」とでも書いておきましょう。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＊ContentとTitleには、必ず二重引用符（””）をつけてください。これは、コンピューターに入力した値が文字列として認識させるために必要になります。</w:t>
      </w:r>
    </w:p>
    <w:p w:rsidR="00466C72" w:rsidRPr="00466C72" w:rsidRDefault="00466C72" w:rsidP="00466C72">
      <w:pPr>
        <w:widowControl/>
        <w:numPr>
          <w:ilvl w:val="0"/>
          <w:numId w:val="20"/>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914775"/>
            <wp:effectExtent l="0" t="0" r="0" b="9525"/>
            <wp:docPr id="25" name="図 25" descr="https://d1zzsytabgxvtl.cloudfront.net/wp-content/uploads/2019/03/uipath_interface_15.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1zzsytabgxvtl.cloudfront.net/wp-content/uploads/2019/03/uipath_interface_15.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20000" cy="39147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4. </w:t>
      </w:r>
      <w:r w:rsidRPr="00466C72">
        <w:rPr>
          <w:rFonts w:ascii="inherit" w:eastAsia="游ゴシック" w:hAnsi="inherit" w:cs="ＭＳ Ｐゴシック"/>
          <w:b/>
          <w:bCs/>
          <w:color w:val="333333"/>
          <w:kern w:val="0"/>
          <w:sz w:val="27"/>
          <w:szCs w:val="27"/>
        </w:rPr>
        <w:t>実行エラーを確認する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リボン内のRunボタンからロボットを実行すると、エラーが出て実行できないことを確認します。</w:t>
      </w:r>
    </w:p>
    <w:p w:rsidR="00466C72" w:rsidRPr="00466C72" w:rsidRDefault="00466C72" w:rsidP="00466C72">
      <w:pPr>
        <w:widowControl/>
        <w:numPr>
          <w:ilvl w:val="0"/>
          <w:numId w:val="21"/>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448175" cy="1838325"/>
            <wp:effectExtent l="0" t="0" r="9525" b="9525"/>
            <wp:docPr id="24" name="図 24" descr="https://d1zzsytabgxvtl.cloudfront.net/wp-content/uploads/2019/03/uipath_interface_16.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1zzsytabgxvtl.cloudfront.net/wp-content/uploads/2019/03/uipath_interface_16.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8175" cy="18383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上のようなエラー表示は、設定自体に不足・矛盾などの誤りがある場合に表示され、ロボットが実行できません。OKをクリックして元の画面に戻ります。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Flowchartの右上の赤い（もしくは青い）注意表示にマウスを合わせてみましょう。</w:t>
      </w:r>
    </w:p>
    <w:p w:rsidR="00466C72" w:rsidRPr="00466C72" w:rsidRDefault="00466C72" w:rsidP="00466C72">
      <w:pPr>
        <w:widowControl/>
        <w:numPr>
          <w:ilvl w:val="0"/>
          <w:numId w:val="22"/>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610225" cy="1628775"/>
            <wp:effectExtent l="0" t="0" r="9525" b="9525"/>
            <wp:docPr id="23" name="図 23" descr="https://d1zzsytabgxvtl.cloudfront.net/wp-content/uploads/2019/03/uipath_interface_17.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zzsytabgxvtl.cloudfront.net/wp-content/uploads/2019/03/uipath_interface_17.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xml:space="preserve">Flowchart ‘Flowchart’ does not have a </w:t>
      </w:r>
      <w:proofErr w:type="spellStart"/>
      <w:r w:rsidRPr="00466C72">
        <w:rPr>
          <w:rFonts w:ascii="游ゴシック" w:eastAsia="游ゴシック" w:hAnsi="游ゴシック" w:cs="ＭＳ Ｐゴシック" w:hint="eastAsia"/>
          <w:color w:val="333333"/>
          <w:kern w:val="0"/>
          <w:sz w:val="24"/>
          <w:szCs w:val="24"/>
        </w:rPr>
        <w:t>StartNode</w:t>
      </w:r>
      <w:proofErr w:type="spellEnd"/>
      <w:r w:rsidRPr="00466C72">
        <w:rPr>
          <w:rFonts w:ascii="游ゴシック" w:eastAsia="游ゴシック" w:hAnsi="游ゴシック" w:cs="ＭＳ Ｐゴシック" w:hint="eastAsia"/>
          <w:color w:val="333333"/>
          <w:kern w:val="0"/>
          <w:sz w:val="24"/>
          <w:szCs w:val="24"/>
        </w:rPr>
        <w:t>.とヒントがでると思います。これは、フローチャートが一番はじめにする処理が定義されていないというエラーです。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この赤い（もしくは青い）注意マークは、残しておくと Run（実行）できません。このマークがでていたらエラーメッセージを確認しましょう。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5. </w:t>
      </w:r>
      <w:proofErr w:type="spellStart"/>
      <w:r w:rsidRPr="00466C72">
        <w:rPr>
          <w:rFonts w:ascii="inherit" w:eastAsia="游ゴシック" w:hAnsi="inherit" w:cs="ＭＳ Ｐゴシック"/>
          <w:b/>
          <w:bCs/>
          <w:color w:val="333333"/>
          <w:kern w:val="0"/>
          <w:sz w:val="27"/>
          <w:szCs w:val="27"/>
        </w:rPr>
        <w:t>StartNode</w:t>
      </w:r>
      <w:proofErr w:type="spellEnd"/>
      <w:r w:rsidRPr="00466C72">
        <w:rPr>
          <w:rFonts w:ascii="inherit" w:eastAsia="游ゴシック" w:hAnsi="inherit" w:cs="ＭＳ Ｐゴシック"/>
          <w:b/>
          <w:bCs/>
          <w:color w:val="333333"/>
          <w:kern w:val="0"/>
          <w:sz w:val="27"/>
          <w:szCs w:val="27"/>
        </w:rPr>
        <w:t>を設定する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先程のエラーに対応するために、</w:t>
      </w:r>
      <w:proofErr w:type="spellStart"/>
      <w:r w:rsidRPr="00466C72">
        <w:rPr>
          <w:rFonts w:ascii="游ゴシック" w:eastAsia="游ゴシック" w:hAnsi="游ゴシック" w:cs="ＭＳ Ｐゴシック" w:hint="eastAsia"/>
          <w:color w:val="333333"/>
          <w:kern w:val="0"/>
          <w:sz w:val="24"/>
          <w:szCs w:val="24"/>
        </w:rPr>
        <w:t>StartNode</w:t>
      </w:r>
      <w:proofErr w:type="spellEnd"/>
      <w:r w:rsidRPr="00466C72">
        <w:rPr>
          <w:rFonts w:ascii="游ゴシック" w:eastAsia="游ゴシック" w:hAnsi="游ゴシック" w:cs="ＭＳ Ｐゴシック" w:hint="eastAsia"/>
          <w:color w:val="333333"/>
          <w:kern w:val="0"/>
          <w:sz w:val="24"/>
          <w:szCs w:val="24"/>
        </w:rPr>
        <w:t>を設定しましょう。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Flowchart内のStartアイコンにマウスオーバーします。</w:t>
      </w:r>
    </w:p>
    <w:p w:rsidR="00466C72" w:rsidRPr="00466C72" w:rsidRDefault="00466C72" w:rsidP="00466C72">
      <w:pPr>
        <w:widowControl/>
        <w:numPr>
          <w:ilvl w:val="0"/>
          <w:numId w:val="23"/>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410075" cy="3019425"/>
            <wp:effectExtent l="0" t="0" r="9525" b="9525"/>
            <wp:docPr id="22" name="図 22" descr="https://d1zzsytabgxvtl.cloudfront.net/wp-content/uploads/2019/03/uipath_interface_18.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1zzsytabgxvtl.cloudfront.net/wp-content/uploads/2019/03/uipath_interface_18.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0075" cy="30194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マウスオーバーすると、上の絵のようにグレーの四角い凸起がでてきます。下にある一つを引っ張ると線がでてくるので、Message Boxまで引っ張ります。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Message Boxの方も受け入れの凸起がでてくるので、そこへドロップして接続します。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6. </w:t>
      </w:r>
      <w:r w:rsidRPr="00466C72">
        <w:rPr>
          <w:rFonts w:ascii="inherit" w:eastAsia="游ゴシック" w:hAnsi="inherit" w:cs="ＭＳ Ｐゴシック"/>
          <w:b/>
          <w:bCs/>
          <w:color w:val="333333"/>
          <w:kern w:val="0"/>
          <w:sz w:val="27"/>
          <w:szCs w:val="27"/>
        </w:rPr>
        <w:t>接続後のフローチャート</w:t>
      </w:r>
    </w:p>
    <w:p w:rsidR="00466C72" w:rsidRPr="00466C72" w:rsidRDefault="00466C72" w:rsidP="00466C72">
      <w:pPr>
        <w:widowControl/>
        <w:numPr>
          <w:ilvl w:val="0"/>
          <w:numId w:val="24"/>
        </w:numPr>
        <w:shd w:val="clear" w:color="auto" w:fill="FFFFFF"/>
        <w:spacing w:after="240"/>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324725" cy="3181350"/>
            <wp:effectExtent l="0" t="0" r="9525" b="0"/>
            <wp:docPr id="21" name="図 21" descr="https://d1zzsytabgxvtl.cloudfront.net/wp-content/uploads/2019/03/uipath_interface_19.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1zzsytabgxvtl.cloudfront.net/wp-content/uploads/2019/03/uipath_interface_19.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24725" cy="31813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接続すると、上図のようになります。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この時、Flowchartの右上のエラー表示もなくなっていることが確認できますね。</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7. </w:t>
      </w:r>
      <w:r w:rsidRPr="00466C72">
        <w:rPr>
          <w:rFonts w:ascii="inherit" w:eastAsia="游ゴシック" w:hAnsi="inherit" w:cs="ＭＳ Ｐゴシック"/>
          <w:b/>
          <w:bCs/>
          <w:color w:val="333333"/>
          <w:kern w:val="0"/>
          <w:sz w:val="27"/>
          <w:szCs w:val="27"/>
        </w:rPr>
        <w:t>「こんにちは、世界」ロボットを実行する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リボン &gt; Design &gt; Runボタンをクリックします</w:t>
      </w:r>
    </w:p>
    <w:p w:rsidR="00466C72" w:rsidRPr="00466C72" w:rsidRDefault="00466C72" w:rsidP="00466C72">
      <w:pPr>
        <w:widowControl/>
        <w:numPr>
          <w:ilvl w:val="0"/>
          <w:numId w:val="25"/>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229225" cy="1200150"/>
            <wp:effectExtent l="0" t="0" r="9525" b="0"/>
            <wp:docPr id="20" name="図 20" descr="https://d1zzsytabgxvtl.cloudfront.net/wp-content/uploads/2019/03/uipath_interface_20.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1zzsytabgxvtl.cloudfront.net/wp-content/uploads/2019/03/uipath_interface_20.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エラー表示もなくなったので、早速実行してみましょう。Runボタンのほか、F5でも実行できます。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メッセージボックスが表示されるので、OKをクリックすればロボットの実行完了です。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メッセージボックスが表示されました。</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プロパティパネルでの設定は、メッセージボックスの表示に反映されています。</w:t>
      </w:r>
    </w:p>
    <w:p w:rsidR="00466C72" w:rsidRPr="00466C72" w:rsidRDefault="00466C72" w:rsidP="00466C72">
      <w:pPr>
        <w:widowControl/>
        <w:numPr>
          <w:ilvl w:val="0"/>
          <w:numId w:val="26"/>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239000" cy="2247900"/>
            <wp:effectExtent l="0" t="0" r="0" b="0"/>
            <wp:docPr id="19" name="図 19" descr="https://d1zzsytabgxvtl.cloudfront.net/wp-content/uploads/2019/03/uipath_interface_21.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zzsytabgxvtl.cloudfront.net/wp-content/uploads/2019/03/uipath_interface_21.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39000" cy="224790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65"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アクティビティ、ワークフロー、プロパティ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先程、「こんにちは、世界」と表示するだけのロボットを作成しました。手順について一つずつ復習してみましょう。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ロボットの動作は、アクティビティで定義します。アクティビティは、ロボットに設定可能な定義の全てを含んでいます。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ワークフロー</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ではワークフローは、アクティビティの一種として登録できます。プロジェクトは必ず上位にワークフローがあります。ワークフローには、Sequence、Flowchart、State Machineなどがありますが、ここでは、Flowchartを最上位に用い、適宜、Sequenceを使って行きます。これらは、互いに入れ子構造にできます。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それぞれの違いを大雑把に説明します。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Flowchart</w:t>
      </w:r>
      <w:r w:rsidRPr="00466C72">
        <w:rPr>
          <w:rFonts w:ascii="inherit" w:eastAsia="游ゴシック" w:hAnsi="inherit" w:cs="ＭＳ Ｐゴシック"/>
          <w:b/>
          <w:bCs/>
          <w:color w:val="333333"/>
          <w:kern w:val="0"/>
          <w:sz w:val="24"/>
          <w:szCs w:val="24"/>
        </w:rPr>
        <w:t>のイメージ</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処理の遷移に注目したデザインの方法です。条件分岐、繰り返しなどをつなげてFlowchartを作っていきます。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lastRenderedPageBreak/>
        <w:t>State Machine</w:t>
      </w:r>
      <w:r w:rsidRPr="00466C72">
        <w:rPr>
          <w:rFonts w:ascii="inherit" w:eastAsia="游ゴシック" w:hAnsi="inherit" w:cs="ＭＳ Ｐゴシック"/>
          <w:b/>
          <w:bCs/>
          <w:color w:val="333333"/>
          <w:kern w:val="0"/>
          <w:sz w:val="24"/>
          <w:szCs w:val="24"/>
        </w:rPr>
        <w:t>のイメージ</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状態の遷移に注目したデザインになります。開始状態と複数の終状態によって次の動作の定義を変更させます。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Sequence</w:t>
      </w:r>
      <w:r w:rsidRPr="00466C72">
        <w:rPr>
          <w:rFonts w:ascii="inherit" w:eastAsia="游ゴシック" w:hAnsi="inherit" w:cs="ＭＳ Ｐゴシック"/>
          <w:b/>
          <w:bCs/>
          <w:color w:val="333333"/>
          <w:kern w:val="0"/>
          <w:sz w:val="24"/>
          <w:szCs w:val="24"/>
        </w:rPr>
        <w:t>のイメージ</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上から順番に処理を行うシンプルなワークフローです。</w:t>
      </w:r>
    </w:p>
    <w:p w:rsidR="00466C72" w:rsidRPr="00466C72" w:rsidRDefault="00466C72" w:rsidP="00466C72">
      <w:pPr>
        <w:widowControl/>
        <w:numPr>
          <w:ilvl w:val="0"/>
          <w:numId w:val="27"/>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2514600"/>
            <wp:effectExtent l="0" t="0" r="0" b="0"/>
            <wp:docPr id="18" name="図 18" descr="https://d1zzsytabgxvtl.cloudfront.net/wp-content/uploads/2019/03/uipath_interface_22.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1zzsytabgxvtl.cloudfront.net/wp-content/uploads/2019/03/uipath_interface_22.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000" cy="25146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プロパティは、アクティビティの具体的な内容が記述されています。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必須プロパティが未定義の場合にはエラーとなります。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67"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ロボット定義の流れ</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上記では、「こんにちは、世界」と表示しただけですが、基本的にはこの繰り返しでロボットを定義していきます。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アクティビティの追加・設定を繰り返すことでロボットを定義していきます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エラー表示がでていなければ、どの段階でもRunボタンをクリック（もしくは、F5）することでロボットの動作を確認できます。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ステップが大きくなるとロボットを定義するのは困難になってきますが、一つ一つクリアしながら設定していけば難しいことはありません。根気強く設定していってください。</w:t>
      </w:r>
    </w:p>
    <w:p w:rsidR="00466C72" w:rsidRPr="00466C72" w:rsidRDefault="00466C72" w:rsidP="00466C72">
      <w:pPr>
        <w:widowControl/>
        <w:numPr>
          <w:ilvl w:val="0"/>
          <w:numId w:val="28"/>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343400"/>
            <wp:effectExtent l="0" t="0" r="0" b="0"/>
            <wp:docPr id="17" name="図 17" descr="https://d1zzsytabgxvtl.cloudfront.net/wp-content/uploads/2019/03/uipath_interface_23.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1zzsytabgxvtl.cloudfront.net/wp-content/uploads/2019/03/uipath_interface_23.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20000" cy="43434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変数の使い方</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ロボットの表示をその時々で変えたい時</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こんにちは、世界」と表示するだけのロボットに、表示内容を指示するにはどうすればよいでしょうか？表示内容を「こんにちは、佐藤さん」「こんにちは、山田さん」などのようにするだけで、毎回ロボットを作成するのでは大変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表示する内容をロボットに入力し、入力された値をロボットが受け取ることができれば同じロボットの汎用性が高まります。この機能を提供するのが変数です。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変数と型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変数は、プログラミング経験がある方は特に問題なく扱えると思います。プログラミング経験のない方向けに大雑把に解説します。ここでは変数は一種の箱（入れ物）だと思ってください。箱にも、液体を入れられる箱、冷たいものを入れる箱などいろいろありますが、変数も入れられるものが決まっています。例えば、簡単な例では以下のようになります。</w:t>
      </w:r>
    </w:p>
    <w:p w:rsidR="00466C72" w:rsidRPr="00466C72" w:rsidRDefault="00466C72" w:rsidP="00466C72">
      <w:pPr>
        <w:widowControl/>
        <w:numPr>
          <w:ilvl w:val="0"/>
          <w:numId w:val="29"/>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1895475"/>
            <wp:effectExtent l="0" t="0" r="0" b="9525"/>
            <wp:docPr id="16" name="図 16" descr="https://d1zzsytabgxvtl.cloudfront.net/wp-content/uploads/2019/03/uipath_interface_24.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d1zzsytabgxvtl.cloudfront.net/wp-content/uploads/2019/03/uipath_interface_24.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0000" cy="18954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このように、</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でも変数には入るものの種類が決まっています。それを、型とよびます。とりあえずは、文字列（String）と整数（Int32）だけ覚えておいてください。この他、だいたいうまい用に変数を扱ってくれる</w:t>
      </w:r>
      <w:proofErr w:type="spellStart"/>
      <w:r w:rsidRPr="00466C72">
        <w:rPr>
          <w:rFonts w:ascii="游ゴシック" w:eastAsia="游ゴシック" w:hAnsi="游ゴシック" w:cs="ＭＳ Ｐゴシック" w:hint="eastAsia"/>
          <w:color w:val="333333"/>
          <w:kern w:val="0"/>
          <w:sz w:val="24"/>
          <w:szCs w:val="24"/>
        </w:rPr>
        <w:t>GenericValue</w:t>
      </w:r>
      <w:proofErr w:type="spellEnd"/>
      <w:r w:rsidRPr="00466C72">
        <w:rPr>
          <w:rFonts w:ascii="游ゴシック" w:eastAsia="游ゴシック" w:hAnsi="游ゴシック" w:cs="ＭＳ Ｐゴシック" w:hint="eastAsia"/>
          <w:color w:val="333333"/>
          <w:kern w:val="0"/>
          <w:sz w:val="24"/>
          <w:szCs w:val="24"/>
        </w:rPr>
        <w:t>という便利な箱もあります。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70"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ロボットに挨拶させる</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「こんにちは、世界」を「こんにちは、〇〇」にする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さて、早速変数を使って、「こんにちは、世界」の世界のところを「こんにちは、〇〇」と変数を使って定義し、入力値によって変更できるようにしましょう。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作成するロボット</w:t>
      </w:r>
    </w:p>
    <w:p w:rsidR="00466C72" w:rsidRPr="00466C72" w:rsidRDefault="00466C72" w:rsidP="00466C72">
      <w:pPr>
        <w:widowControl/>
        <w:numPr>
          <w:ilvl w:val="0"/>
          <w:numId w:val="30"/>
        </w:numPr>
        <w:shd w:val="clear" w:color="auto" w:fill="FFFFFF"/>
        <w:spacing w:after="240"/>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467225" cy="4800600"/>
            <wp:effectExtent l="0" t="0" r="9525" b="0"/>
            <wp:docPr id="15" name="図 15" descr="https://d1zzsytabgxvtl.cloudfront.net/wp-content/uploads/2019/03/uipath_interface_25.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1zzsytabgxvtl.cloudfront.net/wp-content/uploads/2019/03/uipath_interface_25.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7225" cy="48006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作成手順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 xml:space="preserve">1. Input Dialog </w:t>
      </w:r>
      <w:r w:rsidRPr="00466C72">
        <w:rPr>
          <w:rFonts w:ascii="inherit" w:eastAsia="游ゴシック" w:hAnsi="inherit" w:cs="ＭＳ Ｐゴシック"/>
          <w:b/>
          <w:bCs/>
          <w:color w:val="333333"/>
          <w:kern w:val="0"/>
          <w:sz w:val="27"/>
          <w:szCs w:val="27"/>
        </w:rPr>
        <w:t>を追加する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さて、これから〇〇のところに、値を設定したいのですが、ロボットが入力を受け取る簡単な方法が Input Dialog です。これは、ロボットの質問に対して、キーボードから文字列あるいは数値を入力するものになります。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アクティビティパネルの検索ボックスに「Input Dialog」と打ち込んで、Input Dialog をメインパネルへドロップしてください。</w:t>
      </w:r>
    </w:p>
    <w:p w:rsidR="00466C72" w:rsidRPr="00466C72" w:rsidRDefault="00466C72" w:rsidP="00466C72">
      <w:pPr>
        <w:widowControl/>
        <w:numPr>
          <w:ilvl w:val="0"/>
          <w:numId w:val="31"/>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058025" cy="4105275"/>
            <wp:effectExtent l="0" t="0" r="9525" b="9525"/>
            <wp:docPr id="14" name="図 14" descr="https://d1zzsytabgxvtl.cloudfront.net/wp-content/uploads/2019/03/uipath_interface_26.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1zzsytabgxvtl.cloudfront.net/wp-content/uploads/2019/03/uipath_interface_26.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58025" cy="41052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2. Input Dialog </w:t>
      </w:r>
      <w:r w:rsidRPr="00466C72">
        <w:rPr>
          <w:rFonts w:ascii="inherit" w:eastAsia="游ゴシック" w:hAnsi="inherit" w:cs="ＭＳ Ｐゴシック"/>
          <w:b/>
          <w:bCs/>
          <w:color w:val="333333"/>
          <w:kern w:val="0"/>
          <w:sz w:val="27"/>
          <w:szCs w:val="27"/>
        </w:rPr>
        <w:t>のプロパティ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Input Dialog のプロパティは、以下のようになっております。今回は、1. 3. 5. 7. を設定します。</w:t>
      </w:r>
    </w:p>
    <w:p w:rsidR="00466C72" w:rsidRPr="00466C72" w:rsidRDefault="00466C72" w:rsidP="00466C72">
      <w:pPr>
        <w:widowControl/>
        <w:numPr>
          <w:ilvl w:val="0"/>
          <w:numId w:val="32"/>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724275"/>
            <wp:effectExtent l="0" t="0" r="0" b="9525"/>
            <wp:docPr id="13" name="図 13" descr="https://d1zzsytabgxvtl.cloudfront.net/wp-content/uploads/2019/03/uipath_interface_27.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1zzsytabgxvtl.cloudfront.net/wp-content/uploads/2019/03/uipath_interface_27.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20000" cy="37242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3. Input Dialog </w:t>
      </w:r>
      <w:r w:rsidRPr="00466C72">
        <w:rPr>
          <w:rFonts w:ascii="inherit" w:eastAsia="游ゴシック" w:hAnsi="inherit" w:cs="ＭＳ Ｐゴシック"/>
          <w:b/>
          <w:bCs/>
          <w:color w:val="333333"/>
          <w:kern w:val="0"/>
          <w:sz w:val="27"/>
          <w:szCs w:val="27"/>
        </w:rPr>
        <w:t>のプロパティの設定</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変数以外のところは、以下のように設定してみましょう。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変数のところは、Resultのインプットフィールドのところを右クリックしてください。そうするとこの場で変数を作成することができます。</w:t>
      </w:r>
    </w:p>
    <w:p w:rsidR="00466C72" w:rsidRPr="00466C72" w:rsidRDefault="00466C72" w:rsidP="00466C72">
      <w:pPr>
        <w:widowControl/>
        <w:numPr>
          <w:ilvl w:val="0"/>
          <w:numId w:val="33"/>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572250" cy="4657725"/>
            <wp:effectExtent l="0" t="0" r="0" b="9525"/>
            <wp:docPr id="12" name="図 12" descr="https://d1zzsytabgxvtl.cloudfront.net/wp-content/uploads/2019/03/uipath_interface_28.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1zzsytabgxvtl.cloudfront.net/wp-content/uploads/2019/03/uipath_interface_28.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2250" cy="46577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4. </w:t>
      </w:r>
      <w:r w:rsidRPr="00466C72">
        <w:rPr>
          <w:rFonts w:ascii="inherit" w:eastAsia="游ゴシック" w:hAnsi="inherit" w:cs="ＭＳ Ｐゴシック"/>
          <w:b/>
          <w:bCs/>
          <w:color w:val="333333"/>
          <w:kern w:val="0"/>
          <w:sz w:val="27"/>
          <w:szCs w:val="27"/>
        </w:rPr>
        <w:t>変数の設定</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右クリックすると、次の表示がでるので、「Create Variable」を選択し、新たに変数を作成します。</w:t>
      </w:r>
    </w:p>
    <w:p w:rsidR="00466C72" w:rsidRPr="00466C72" w:rsidRDefault="00466C72" w:rsidP="00466C72">
      <w:pPr>
        <w:widowControl/>
        <w:numPr>
          <w:ilvl w:val="0"/>
          <w:numId w:val="34"/>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3505200" cy="1104900"/>
            <wp:effectExtent l="0" t="0" r="0" b="0"/>
            <wp:docPr id="11" name="図 11" descr="https://d1zzsytabgxvtl.cloudfront.net/wp-content/uploads/2019/03/uipath_interface_29.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1zzsytabgxvtl.cloudfront.net/wp-content/uploads/2019/03/uipath_interface_29.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5200" cy="11049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次に、変数名を問われるので、とりあえず</w:t>
      </w:r>
      <w:proofErr w:type="spellStart"/>
      <w:r w:rsidRPr="00466C72">
        <w:rPr>
          <w:rFonts w:ascii="游ゴシック" w:eastAsia="游ゴシック" w:hAnsi="游ゴシック" w:cs="ＭＳ Ｐゴシック" w:hint="eastAsia"/>
          <w:color w:val="333333"/>
          <w:kern w:val="0"/>
          <w:sz w:val="24"/>
          <w:szCs w:val="24"/>
        </w:rPr>
        <w:t>strMyName</w:t>
      </w:r>
      <w:proofErr w:type="spellEnd"/>
      <w:r w:rsidRPr="00466C72">
        <w:rPr>
          <w:rFonts w:ascii="游ゴシック" w:eastAsia="游ゴシック" w:hAnsi="游ゴシック" w:cs="ＭＳ Ｐゴシック" w:hint="eastAsia"/>
          <w:color w:val="333333"/>
          <w:kern w:val="0"/>
          <w:sz w:val="24"/>
          <w:szCs w:val="24"/>
        </w:rPr>
        <w:t>（引用符不要）と入力してください。名前は基本的にはなんでも良いのですが、社内の規則なども含めてルール化しておくのが望ましいです。</w:t>
      </w:r>
    </w:p>
    <w:p w:rsidR="00466C72" w:rsidRPr="00466C72" w:rsidRDefault="00466C72" w:rsidP="00466C72">
      <w:pPr>
        <w:widowControl/>
        <w:numPr>
          <w:ilvl w:val="0"/>
          <w:numId w:val="35"/>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685800"/>
            <wp:effectExtent l="0" t="0" r="0" b="0"/>
            <wp:docPr id="10" name="図 10" descr="https://d1zzsytabgxvtl.cloudfront.net/wp-content/uploads/2019/03/uipath_interface_30.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1zzsytabgxvtl.cloudfront.net/wp-content/uploads/2019/03/uipath_interface_30.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000" cy="6858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入力したら、メインパネル下の「Variables」というタブをクリックして中身を開いてください。その中に先ほど作成した、</w:t>
      </w:r>
      <w:proofErr w:type="spellStart"/>
      <w:r w:rsidRPr="00466C72">
        <w:rPr>
          <w:rFonts w:ascii="游ゴシック" w:eastAsia="游ゴシック" w:hAnsi="游ゴシック" w:cs="ＭＳ Ｐゴシック" w:hint="eastAsia"/>
          <w:color w:val="333333"/>
          <w:kern w:val="0"/>
          <w:sz w:val="24"/>
          <w:szCs w:val="24"/>
        </w:rPr>
        <w:t>strMyName</w:t>
      </w:r>
      <w:proofErr w:type="spellEnd"/>
      <w:r w:rsidRPr="00466C72">
        <w:rPr>
          <w:rFonts w:ascii="游ゴシック" w:eastAsia="游ゴシック" w:hAnsi="游ゴシック" w:cs="ＭＳ Ｐゴシック" w:hint="eastAsia"/>
          <w:color w:val="333333"/>
          <w:kern w:val="0"/>
          <w:sz w:val="24"/>
          <w:szCs w:val="24"/>
        </w:rPr>
        <w:t>が入っているのが確認できます。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表の見方は、Name, Variable type, Scope, Defaultがそれぞれ、変数名、変数の型、スコープ（変数の有効範囲）、初期値となっております。Defaultのところに、”世界”と入れておきましょう。</w:t>
      </w:r>
    </w:p>
    <w:p w:rsidR="00466C72" w:rsidRPr="00466C72" w:rsidRDefault="00466C72" w:rsidP="00466C72">
      <w:pPr>
        <w:widowControl/>
        <w:numPr>
          <w:ilvl w:val="0"/>
          <w:numId w:val="36"/>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923925"/>
            <wp:effectExtent l="0" t="0" r="0" b="9525"/>
            <wp:docPr id="9" name="図 9" descr="https://d1zzsytabgxvtl.cloudfront.net/wp-content/uploads/2019/03/uipath_interface_3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1zzsytabgxvtl.cloudfront.net/wp-content/uploads/2019/03/uipath_interface_31.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0" cy="9239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5. </w:t>
      </w:r>
      <w:r w:rsidRPr="00466C72">
        <w:rPr>
          <w:rFonts w:ascii="inherit" w:eastAsia="游ゴシック" w:hAnsi="inherit" w:cs="ＭＳ Ｐゴシック"/>
          <w:b/>
          <w:bCs/>
          <w:color w:val="333333"/>
          <w:kern w:val="0"/>
          <w:sz w:val="27"/>
          <w:szCs w:val="27"/>
        </w:rPr>
        <w:t>アクティビティを接続する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さて、Input Dialogの設定ができたので、アクティビティを接続してみましょう。</w:t>
      </w:r>
    </w:p>
    <w:p w:rsidR="00466C72" w:rsidRPr="00466C72" w:rsidRDefault="00466C72" w:rsidP="00466C72">
      <w:pPr>
        <w:widowControl/>
        <w:numPr>
          <w:ilvl w:val="0"/>
          <w:numId w:val="3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まずは、Message Boxについていた矢印を消します（選択して、deleteキー）</w:t>
      </w:r>
    </w:p>
    <w:p w:rsidR="00466C72" w:rsidRPr="00466C72" w:rsidRDefault="00466C72" w:rsidP="00466C72">
      <w:pPr>
        <w:widowControl/>
        <w:numPr>
          <w:ilvl w:val="0"/>
          <w:numId w:val="3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次に、Startから「名前を問う」に矢印を引っ張ります</w:t>
      </w:r>
    </w:p>
    <w:p w:rsidR="00466C72" w:rsidRPr="00466C72" w:rsidRDefault="00466C72" w:rsidP="00466C72">
      <w:pPr>
        <w:widowControl/>
        <w:numPr>
          <w:ilvl w:val="0"/>
          <w:numId w:val="3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最後に、「名前を問う」から Message Box に矢印を引っ張ります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最終的に下の図のようになればOKです。</w:t>
      </w:r>
    </w:p>
    <w:p w:rsidR="00466C72" w:rsidRPr="00466C72" w:rsidRDefault="00466C72" w:rsidP="00466C72">
      <w:pPr>
        <w:widowControl/>
        <w:numPr>
          <w:ilvl w:val="0"/>
          <w:numId w:val="38"/>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352925" cy="4676775"/>
            <wp:effectExtent l="0" t="0" r="9525" b="9525"/>
            <wp:docPr id="8" name="図 8" descr="https://d1zzsytabgxvtl.cloudfront.net/wp-content/uploads/2019/03/uipath_interface_3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1zzsytabgxvtl.cloudfront.net/wp-content/uploads/2019/03/uipath_interface_32.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52925" cy="46767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絵的には前後していて綺麗じゃないですね。</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各自整形することをおすすめしますが、この状態でも動きます。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6. </w:t>
      </w:r>
      <w:r w:rsidRPr="00466C72">
        <w:rPr>
          <w:rFonts w:ascii="inherit" w:eastAsia="游ゴシック" w:hAnsi="inherit" w:cs="ＭＳ Ｐゴシック"/>
          <w:b/>
          <w:bCs/>
          <w:color w:val="333333"/>
          <w:kern w:val="0"/>
          <w:sz w:val="27"/>
          <w:szCs w:val="27"/>
        </w:rPr>
        <w:t>ためしに動かしてみる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この状態で動かしてみましょう。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Input Dialog が立ち上がり、名前を聞かれます。ためしなので「テスト」と入力しOKします。</w:t>
      </w:r>
    </w:p>
    <w:p w:rsidR="00466C72" w:rsidRPr="00466C72" w:rsidRDefault="00466C72" w:rsidP="00466C72">
      <w:pPr>
        <w:widowControl/>
        <w:numPr>
          <w:ilvl w:val="0"/>
          <w:numId w:val="39"/>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572125" cy="2867025"/>
            <wp:effectExtent l="0" t="0" r="9525" b="9525"/>
            <wp:docPr id="7" name="図 7" descr="https://d1zzsytabgxvtl.cloudfront.net/wp-content/uploads/2019/03/uipath_interface_33.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1zzsytabgxvtl.cloudfront.net/wp-content/uploads/2019/03/uipath_interface_33.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8670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相変わらず、結果は、「こんにちは、世界」のままです。 </w:t>
      </w:r>
      <w:r w:rsidRPr="00466C72">
        <w:rPr>
          <w:rFonts w:ascii="游ゴシック" w:eastAsia="游ゴシック" w:hAnsi="游ゴシック" w:cs="ＭＳ Ｐゴシック" w:hint="eastAsia"/>
          <w:i/>
          <w:iCs/>
          <w:color w:val="333333"/>
          <w:kern w:val="0"/>
          <w:sz w:val="24"/>
          <w:szCs w:val="24"/>
        </w:rPr>
        <w:t>設定した変数をどこでも受け取っていない</w:t>
      </w:r>
      <w:r w:rsidRPr="00466C72">
        <w:rPr>
          <w:rFonts w:ascii="游ゴシック" w:eastAsia="游ゴシック" w:hAnsi="游ゴシック" w:cs="ＭＳ Ｐゴシック" w:hint="eastAsia"/>
          <w:color w:val="333333"/>
          <w:kern w:val="0"/>
          <w:sz w:val="24"/>
          <w:szCs w:val="24"/>
        </w:rPr>
        <w:t> からです。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7. Message Box</w:t>
      </w:r>
      <w:r w:rsidRPr="00466C72">
        <w:rPr>
          <w:rFonts w:ascii="inherit" w:eastAsia="游ゴシック" w:hAnsi="inherit" w:cs="ＭＳ Ｐゴシック"/>
          <w:b/>
          <w:bCs/>
          <w:color w:val="333333"/>
          <w:kern w:val="0"/>
          <w:sz w:val="27"/>
          <w:szCs w:val="27"/>
        </w:rPr>
        <w:t>で変数を受け取る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メッセージボックスのプロパティを見てみると、Contentのところが、 </w:t>
      </w:r>
      <w:r w:rsidRPr="00466C72">
        <w:rPr>
          <w:rFonts w:ascii="游ゴシック" w:eastAsia="游ゴシック" w:hAnsi="游ゴシック" w:cs="ＭＳ Ｐゴシック" w:hint="eastAsia"/>
          <w:i/>
          <w:iCs/>
          <w:color w:val="333333"/>
          <w:kern w:val="0"/>
          <w:sz w:val="24"/>
          <w:szCs w:val="24"/>
        </w:rPr>
        <w:t>「”こんにちは、世界”」で固定されています</w:t>
      </w:r>
      <w:r w:rsidRPr="00466C72">
        <w:rPr>
          <w:rFonts w:ascii="游ゴシック" w:eastAsia="游ゴシック" w:hAnsi="游ゴシック" w:cs="ＭＳ Ｐゴシック" w:hint="eastAsia"/>
          <w:color w:val="333333"/>
          <w:kern w:val="0"/>
          <w:sz w:val="24"/>
          <w:szCs w:val="24"/>
        </w:rPr>
        <w:t> 。ここに変数をもちいて、 </w:t>
      </w:r>
      <w:r w:rsidRPr="00466C72">
        <w:rPr>
          <w:rFonts w:ascii="游ゴシック" w:eastAsia="游ゴシック" w:hAnsi="游ゴシック" w:cs="ＭＳ Ｐゴシック" w:hint="eastAsia"/>
          <w:i/>
          <w:iCs/>
          <w:color w:val="333333"/>
          <w:kern w:val="0"/>
          <w:sz w:val="24"/>
          <w:szCs w:val="24"/>
        </w:rPr>
        <w:t xml:space="preserve">「”こんにちは、” &amp; </w:t>
      </w:r>
      <w:proofErr w:type="spellStart"/>
      <w:r w:rsidRPr="00466C72">
        <w:rPr>
          <w:rFonts w:ascii="游ゴシック" w:eastAsia="游ゴシック" w:hAnsi="游ゴシック" w:cs="ＭＳ Ｐゴシック" w:hint="eastAsia"/>
          <w:i/>
          <w:iCs/>
          <w:color w:val="333333"/>
          <w:kern w:val="0"/>
          <w:sz w:val="24"/>
          <w:szCs w:val="24"/>
        </w:rPr>
        <w:t>strMyName</w:t>
      </w:r>
      <w:proofErr w:type="spellEnd"/>
      <w:r w:rsidRPr="00466C72">
        <w:rPr>
          <w:rFonts w:ascii="游ゴシック" w:eastAsia="游ゴシック" w:hAnsi="游ゴシック" w:cs="ＭＳ Ｐゴシック" w:hint="eastAsia"/>
          <w:i/>
          <w:iCs/>
          <w:color w:val="333333"/>
          <w:kern w:val="0"/>
          <w:sz w:val="24"/>
          <w:szCs w:val="24"/>
        </w:rPr>
        <w:t>」</w:t>
      </w:r>
      <w:r w:rsidRPr="00466C72">
        <w:rPr>
          <w:rFonts w:ascii="游ゴシック" w:eastAsia="游ゴシック" w:hAnsi="游ゴシック" w:cs="ＭＳ Ｐゴシック" w:hint="eastAsia"/>
          <w:color w:val="333333"/>
          <w:kern w:val="0"/>
          <w:sz w:val="24"/>
          <w:szCs w:val="24"/>
        </w:rPr>
        <w:t> としてみてください。変数名があっていれば、</w:t>
      </w:r>
      <w:proofErr w:type="spellStart"/>
      <w:r w:rsidRPr="00466C72">
        <w:rPr>
          <w:rFonts w:ascii="游ゴシック" w:eastAsia="游ゴシック" w:hAnsi="游ゴシック" w:cs="ＭＳ Ｐゴシック" w:hint="eastAsia"/>
          <w:color w:val="333333"/>
          <w:kern w:val="0"/>
          <w:sz w:val="24"/>
          <w:szCs w:val="24"/>
        </w:rPr>
        <w:t>strMyName</w:t>
      </w:r>
      <w:proofErr w:type="spellEnd"/>
      <w:r w:rsidRPr="00466C72">
        <w:rPr>
          <w:rFonts w:ascii="游ゴシック" w:eastAsia="游ゴシック" w:hAnsi="游ゴシック" w:cs="ＭＳ Ｐゴシック" w:hint="eastAsia"/>
          <w:color w:val="333333"/>
          <w:kern w:val="0"/>
          <w:sz w:val="24"/>
          <w:szCs w:val="24"/>
        </w:rPr>
        <w:t>は、補完候補が表示されます。</w:t>
      </w:r>
    </w:p>
    <w:p w:rsidR="00466C72" w:rsidRPr="00466C72" w:rsidRDefault="00466C72" w:rsidP="00466C72">
      <w:pPr>
        <w:widowControl/>
        <w:numPr>
          <w:ilvl w:val="0"/>
          <w:numId w:val="40"/>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3762375"/>
            <wp:effectExtent l="0" t="0" r="0" b="9525"/>
            <wp:docPr id="6" name="図 6" descr="https://d1zzsytabgxvtl.cloudfront.net/wp-content/uploads/2019/03/uipath_interface_34.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1zzsytabgxvtl.cloudfront.net/wp-content/uploads/2019/03/uipath_interface_34.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20000" cy="37623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“”（二重引用符）は、文字列型を作る書き方です。＆は、文字列の結合を意味します。</w:t>
      </w:r>
      <w:proofErr w:type="spellStart"/>
      <w:r w:rsidRPr="00466C72">
        <w:rPr>
          <w:rFonts w:ascii="游ゴシック" w:eastAsia="游ゴシック" w:hAnsi="游ゴシック" w:cs="ＭＳ Ｐゴシック" w:hint="eastAsia"/>
          <w:color w:val="333333"/>
          <w:kern w:val="0"/>
          <w:sz w:val="24"/>
          <w:szCs w:val="24"/>
        </w:rPr>
        <w:t>strMyName</w:t>
      </w:r>
      <w:proofErr w:type="spellEnd"/>
      <w:r w:rsidRPr="00466C72">
        <w:rPr>
          <w:rFonts w:ascii="游ゴシック" w:eastAsia="游ゴシック" w:hAnsi="游ゴシック" w:cs="ＭＳ Ｐゴシック" w:hint="eastAsia"/>
          <w:color w:val="333333"/>
          <w:kern w:val="0"/>
          <w:sz w:val="24"/>
          <w:szCs w:val="24"/>
        </w:rPr>
        <w:t>は、変数の型でString（文字列）を指定しているので、全て文字列同士となり、＆で結合できます。</w:t>
      </w:r>
      <w:proofErr w:type="spellStart"/>
      <w:r w:rsidRPr="00466C72">
        <w:rPr>
          <w:rFonts w:ascii="游ゴシック" w:eastAsia="游ゴシック" w:hAnsi="游ゴシック" w:cs="ＭＳ Ｐゴシック" w:hint="eastAsia"/>
          <w:color w:val="333333"/>
          <w:kern w:val="0"/>
          <w:sz w:val="24"/>
          <w:szCs w:val="24"/>
        </w:rPr>
        <w:t>InputDialog</w:t>
      </w:r>
      <w:proofErr w:type="spellEnd"/>
      <w:r w:rsidRPr="00466C72">
        <w:rPr>
          <w:rFonts w:ascii="游ゴシック" w:eastAsia="游ゴシック" w:hAnsi="游ゴシック" w:cs="ＭＳ Ｐゴシック" w:hint="eastAsia"/>
          <w:color w:val="333333"/>
          <w:kern w:val="0"/>
          <w:sz w:val="24"/>
          <w:szCs w:val="24"/>
        </w:rPr>
        <w:t>の受け取る変数に、</w:t>
      </w:r>
      <w:proofErr w:type="spellStart"/>
      <w:r w:rsidRPr="00466C72">
        <w:rPr>
          <w:rFonts w:ascii="游ゴシック" w:eastAsia="游ゴシック" w:hAnsi="游ゴシック" w:cs="ＭＳ Ｐゴシック" w:hint="eastAsia"/>
          <w:color w:val="333333"/>
          <w:kern w:val="0"/>
          <w:sz w:val="24"/>
          <w:szCs w:val="24"/>
        </w:rPr>
        <w:t>GenericValue</w:t>
      </w:r>
      <w:proofErr w:type="spellEnd"/>
      <w:r w:rsidRPr="00466C72">
        <w:rPr>
          <w:rFonts w:ascii="游ゴシック" w:eastAsia="游ゴシック" w:hAnsi="游ゴシック" w:cs="ＭＳ Ｐゴシック" w:hint="eastAsia"/>
          <w:color w:val="333333"/>
          <w:kern w:val="0"/>
          <w:sz w:val="24"/>
          <w:szCs w:val="24"/>
        </w:rPr>
        <w:t>を使っている場合は、「&amp;」ではなく、「+」を使ってみてください。</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ここでエラー表示が出る場合</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型がまちがっている、合わないケースが多い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先程変数のところで解説しましたが、変数に入れられるものの種類が決まっています。これを型を強制的に String に合わせます。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w:t>
      </w:r>
      <w:proofErr w:type="spellStart"/>
      <w:r w:rsidRPr="00466C72">
        <w:rPr>
          <w:rFonts w:ascii="游ゴシック" w:eastAsia="游ゴシック" w:hAnsi="游ゴシック" w:cs="ＭＳ Ｐゴシック" w:hint="eastAsia"/>
          <w:color w:val="333333"/>
          <w:kern w:val="0"/>
          <w:sz w:val="24"/>
          <w:szCs w:val="24"/>
        </w:rPr>
        <w:t>ToString</w:t>
      </w:r>
      <w:proofErr w:type="spellEnd"/>
      <w:r w:rsidRPr="00466C72">
        <w:rPr>
          <w:rFonts w:ascii="游ゴシック" w:eastAsia="游ゴシック" w:hAnsi="游ゴシック" w:cs="ＭＳ Ｐゴシック" w:hint="eastAsia"/>
          <w:color w:val="333333"/>
          <w:kern w:val="0"/>
          <w:sz w:val="24"/>
          <w:szCs w:val="24"/>
        </w:rPr>
        <w:t>() という方法を用います。これは、</w:t>
      </w:r>
      <w:proofErr w:type="spellStart"/>
      <w:r w:rsidRPr="00466C72">
        <w:rPr>
          <w:rFonts w:ascii="游ゴシック" w:eastAsia="游ゴシック" w:hAnsi="游ゴシック" w:cs="ＭＳ Ｐゴシック" w:hint="eastAsia"/>
          <w:color w:val="333333"/>
          <w:kern w:val="0"/>
          <w:sz w:val="24"/>
          <w:szCs w:val="24"/>
        </w:rPr>
        <w:t>strMyName</w:t>
      </w:r>
      <w:proofErr w:type="spellEnd"/>
      <w:r w:rsidRPr="00466C72">
        <w:rPr>
          <w:rFonts w:ascii="游ゴシック" w:eastAsia="游ゴシック" w:hAnsi="游ゴシック" w:cs="ＭＳ Ｐゴシック" w:hint="eastAsia"/>
          <w:color w:val="333333"/>
          <w:kern w:val="0"/>
          <w:sz w:val="24"/>
          <w:szCs w:val="24"/>
        </w:rPr>
        <w:t xml:space="preserve"> が </w:t>
      </w:r>
      <w:proofErr w:type="spellStart"/>
      <w:r w:rsidRPr="00466C72">
        <w:rPr>
          <w:rFonts w:ascii="游ゴシック" w:eastAsia="游ゴシック" w:hAnsi="游ゴシック" w:cs="ＭＳ Ｐゴシック" w:hint="eastAsia"/>
          <w:color w:val="333333"/>
          <w:kern w:val="0"/>
          <w:sz w:val="24"/>
          <w:szCs w:val="24"/>
        </w:rPr>
        <w:t>ToString</w:t>
      </w:r>
      <w:proofErr w:type="spellEnd"/>
      <w:r w:rsidRPr="00466C72">
        <w:rPr>
          <w:rFonts w:ascii="游ゴシック" w:eastAsia="游ゴシック" w:hAnsi="游ゴシック" w:cs="ＭＳ Ｐゴシック" w:hint="eastAsia"/>
          <w:color w:val="333333"/>
          <w:kern w:val="0"/>
          <w:sz w:val="24"/>
          <w:szCs w:val="24"/>
        </w:rPr>
        <w:t>()というメソッドを呼び出しているのですが、馴染みのない方は、</w:t>
      </w:r>
      <w:proofErr w:type="spellStart"/>
      <w:r w:rsidRPr="00466C72">
        <w:rPr>
          <w:rFonts w:ascii="游ゴシック" w:eastAsia="游ゴシック" w:hAnsi="游ゴシック" w:cs="ＭＳ Ｐゴシック" w:hint="eastAsia"/>
          <w:color w:val="333333"/>
          <w:kern w:val="0"/>
          <w:sz w:val="24"/>
          <w:szCs w:val="24"/>
        </w:rPr>
        <w:t>ToString</w:t>
      </w:r>
      <w:proofErr w:type="spellEnd"/>
      <w:r w:rsidRPr="00466C72">
        <w:rPr>
          <w:rFonts w:ascii="游ゴシック" w:eastAsia="游ゴシック" w:hAnsi="游ゴシック" w:cs="ＭＳ Ｐゴシック" w:hint="eastAsia"/>
          <w:color w:val="333333"/>
          <w:kern w:val="0"/>
          <w:sz w:val="24"/>
          <w:szCs w:val="24"/>
        </w:rPr>
        <w:t>()で文字列に変換していると考えてください。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なお、</w:t>
      </w:r>
      <w:proofErr w:type="spellStart"/>
      <w:r w:rsidRPr="00466C72">
        <w:rPr>
          <w:rFonts w:ascii="游ゴシック" w:eastAsia="游ゴシック" w:hAnsi="游ゴシック" w:cs="ＭＳ Ｐゴシック" w:hint="eastAsia"/>
          <w:color w:val="333333"/>
          <w:kern w:val="0"/>
          <w:sz w:val="24"/>
          <w:szCs w:val="24"/>
        </w:rPr>
        <w:t>GenericValue</w:t>
      </w:r>
      <w:proofErr w:type="spellEnd"/>
      <w:r w:rsidRPr="00466C72">
        <w:rPr>
          <w:rFonts w:ascii="游ゴシック" w:eastAsia="游ゴシック" w:hAnsi="游ゴシック" w:cs="ＭＳ Ｐゴシック" w:hint="eastAsia"/>
          <w:color w:val="333333"/>
          <w:kern w:val="0"/>
          <w:sz w:val="24"/>
          <w:szCs w:val="24"/>
        </w:rPr>
        <w:t>を用いている場合は、「&amp;」ではなく「+」を使えば大丈夫です。</w:t>
      </w:r>
    </w:p>
    <w:p w:rsidR="00466C72" w:rsidRPr="00466C72" w:rsidRDefault="00466C72" w:rsidP="00466C72">
      <w:pPr>
        <w:widowControl/>
        <w:numPr>
          <w:ilvl w:val="0"/>
          <w:numId w:val="41"/>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448300" cy="2905125"/>
            <wp:effectExtent l="0" t="0" r="0" b="9525"/>
            <wp:docPr id="5" name="図 5" descr="https://d1zzsytabgxvtl.cloudfront.net/wp-content/uploads/2019/03/uipath_interface_35.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1zzsytabgxvtl.cloudfront.net/wp-content/uploads/2019/03/uipath_interface_35.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300" cy="29051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8. </w:t>
      </w:r>
      <w:r w:rsidRPr="00466C72">
        <w:rPr>
          <w:rFonts w:ascii="inherit" w:eastAsia="游ゴシック" w:hAnsi="inherit" w:cs="ＭＳ Ｐゴシック"/>
          <w:b/>
          <w:bCs/>
          <w:color w:val="333333"/>
          <w:kern w:val="0"/>
          <w:sz w:val="27"/>
          <w:szCs w:val="27"/>
        </w:rPr>
        <w:t>修正して、再び動かしてみる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再びロボットを動かすと、同じように Input Dialog が表示されます。例では「山田」と入れています。</w:t>
      </w:r>
    </w:p>
    <w:p w:rsidR="00466C72" w:rsidRPr="00466C72" w:rsidRDefault="00466C72" w:rsidP="00466C72">
      <w:pPr>
        <w:widowControl/>
        <w:numPr>
          <w:ilvl w:val="0"/>
          <w:numId w:val="42"/>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467225" cy="2305050"/>
            <wp:effectExtent l="0" t="0" r="9525" b="0"/>
            <wp:docPr id="4" name="図 4" descr="https://d1zzsytabgxvtl.cloudfront.net/wp-content/uploads/2019/03/uipath_interface_36.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1zzsytabgxvtl.cloudfront.net/wp-content/uploads/2019/03/uipath_interface_36.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7225" cy="23050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OKをすると、狙い通りに「こんにちは、山田」と表示されます。</w:t>
      </w:r>
    </w:p>
    <w:p w:rsidR="00466C72" w:rsidRPr="00466C72" w:rsidRDefault="00466C72" w:rsidP="00466C72">
      <w:pPr>
        <w:widowControl/>
        <w:numPr>
          <w:ilvl w:val="0"/>
          <w:numId w:val="43"/>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2647950" cy="2781300"/>
            <wp:effectExtent l="0" t="0" r="0" b="0"/>
            <wp:docPr id="3" name="図 3" descr="https://d1zzsytabgxvtl.cloudfront.net/wp-content/uploads/2019/03/uipath_interface_37.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1zzsytabgxvtl.cloudfront.net/wp-content/uploads/2019/03/uipath_interface_37.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7950" cy="27813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これで、インプットダイアログで設定した任意の名前の挨拶を出力できるようになりました。</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84"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proofErr w:type="spellStart"/>
      <w:r w:rsidRPr="00466C72">
        <w:rPr>
          <w:rFonts w:ascii="inherit" w:eastAsia="游ゴシック" w:hAnsi="inherit" w:cs="ＭＳ Ｐゴシック"/>
          <w:b/>
          <w:bCs/>
          <w:color w:val="FFFFFF"/>
          <w:kern w:val="0"/>
          <w:sz w:val="36"/>
          <w:szCs w:val="36"/>
        </w:rPr>
        <w:t>UiPath</w:t>
      </w:r>
      <w:proofErr w:type="spellEnd"/>
      <w:r w:rsidRPr="00466C72">
        <w:rPr>
          <w:rFonts w:ascii="inherit" w:eastAsia="游ゴシック" w:hAnsi="inherit" w:cs="ＭＳ Ｐゴシック"/>
          <w:b/>
          <w:bCs/>
          <w:color w:val="FFFFFF"/>
          <w:kern w:val="0"/>
          <w:sz w:val="36"/>
          <w:szCs w:val="36"/>
        </w:rPr>
        <w:t>の情報を調べる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は、Web上で簡単に情報を仕入れる事ができます。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アクティビティを調べる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hyperlink r:id="rId84" w:history="1">
        <w:r w:rsidRPr="00466C72">
          <w:rPr>
            <w:rFonts w:ascii="游ゴシック" w:eastAsia="游ゴシック" w:hAnsi="游ゴシック" w:cs="ＭＳ Ｐゴシック" w:hint="eastAsia"/>
            <w:color w:val="DF5147"/>
            <w:kern w:val="0"/>
            <w:sz w:val="24"/>
            <w:szCs w:val="24"/>
            <w:u w:val="single"/>
          </w:rPr>
          <w:t>https://www.uipath.com/activities-guide</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上記URLからアクティビティを検索、調べることができます。ただし、英語なので、わからない場合は、がんばってください。日本語に対応しました。</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アクティビティのプロパティを調べる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hyperlink r:id="rId85" w:history="1">
        <w:r w:rsidRPr="00466C72">
          <w:rPr>
            <w:rFonts w:ascii="游ゴシック" w:eastAsia="游ゴシック" w:hAnsi="游ゴシック" w:cs="ＭＳ Ｐゴシック" w:hint="eastAsia"/>
            <w:color w:val="DF5147"/>
            <w:kern w:val="0"/>
            <w:sz w:val="24"/>
            <w:szCs w:val="24"/>
            <w:u w:val="single"/>
          </w:rPr>
          <w:t>https://www.uipath.com/activities-guide</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同様に上記URLのアクティビティのリンク先から情報を仕入れることができます。 </w:t>
      </w:r>
      <w:del w:id="0" w:author="Unknown">
        <w:r w:rsidRPr="00466C72">
          <w:rPr>
            <w:rFonts w:ascii="游ゴシック" w:eastAsia="游ゴシック" w:hAnsi="游ゴシック" w:cs="ＭＳ Ｐゴシック" w:hint="eastAsia"/>
            <w:color w:val="333333"/>
            <w:kern w:val="0"/>
            <w:sz w:val="24"/>
            <w:szCs w:val="24"/>
          </w:rPr>
          <w:delText>英語であり、幾らかの前提知識が必要とされるので、メンターがいると良いですね。</w:delText>
        </w:r>
      </w:del>
      <w:r w:rsidRPr="00466C72">
        <w:rPr>
          <w:rFonts w:ascii="游ゴシック" w:eastAsia="游ゴシック" w:hAnsi="游ゴシック" w:cs="ＭＳ Ｐゴシック" w:hint="eastAsia"/>
          <w:color w:val="333333"/>
          <w:kern w:val="0"/>
          <w:sz w:val="24"/>
          <w:szCs w:val="24"/>
        </w:rPr>
        <w:t> 日本語に対応しました。</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エラー表示を調べる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エラーの多くは、VB.NETの暗黙的型、あるいは、UI要素が見つからないという場合です。VB.NETの場合は、</w:t>
      </w:r>
      <w:r w:rsidRPr="00466C72">
        <w:rPr>
          <w:rFonts w:ascii="游ゴシック" w:eastAsia="游ゴシック" w:hAnsi="游ゴシック" w:cs="ＭＳ Ｐゴシック"/>
          <w:color w:val="333333"/>
          <w:kern w:val="0"/>
          <w:sz w:val="24"/>
          <w:szCs w:val="24"/>
        </w:rPr>
        <w:fldChar w:fldCharType="begin"/>
      </w:r>
      <w:r w:rsidRPr="00466C72">
        <w:rPr>
          <w:rFonts w:ascii="游ゴシック" w:eastAsia="游ゴシック" w:hAnsi="游ゴシック" w:cs="ＭＳ Ｐゴシック"/>
          <w:color w:val="333333"/>
          <w:kern w:val="0"/>
          <w:sz w:val="24"/>
          <w:szCs w:val="24"/>
        </w:rPr>
        <w:instrText xml:space="preserve"> HYPERLINK "https://msdn.microsoft.com/ja-jp/library/dd370624.aspx" </w:instrText>
      </w:r>
      <w:r w:rsidRPr="00466C72">
        <w:rPr>
          <w:rFonts w:ascii="游ゴシック" w:eastAsia="游ゴシック" w:hAnsi="游ゴシック" w:cs="ＭＳ Ｐゴシック"/>
          <w:color w:val="333333"/>
          <w:kern w:val="0"/>
          <w:sz w:val="24"/>
          <w:szCs w:val="24"/>
        </w:rPr>
        <w:fldChar w:fldCharType="separate"/>
      </w:r>
      <w:r w:rsidRPr="00466C72">
        <w:rPr>
          <w:rFonts w:ascii="游ゴシック" w:eastAsia="游ゴシック" w:hAnsi="游ゴシック" w:cs="ＭＳ Ｐゴシック" w:hint="eastAsia"/>
          <w:color w:val="DF5147"/>
          <w:kern w:val="0"/>
          <w:sz w:val="24"/>
          <w:szCs w:val="24"/>
          <w:u w:val="single"/>
        </w:rPr>
        <w:t>https://msdn.microsoft.com/ja-jp/library/dd370624.aspx</w:t>
      </w:r>
      <w:r w:rsidRPr="00466C72">
        <w:rPr>
          <w:rFonts w:ascii="游ゴシック" w:eastAsia="游ゴシック" w:hAnsi="游ゴシック" w:cs="ＭＳ Ｐゴシック"/>
          <w:color w:val="333333"/>
          <w:kern w:val="0"/>
          <w:sz w:val="24"/>
          <w:szCs w:val="24"/>
        </w:rPr>
        <w:fldChar w:fldCharType="end"/>
      </w:r>
      <w:r w:rsidRPr="00466C72">
        <w:rPr>
          <w:rFonts w:ascii="游ゴシック" w:eastAsia="游ゴシック" w:hAnsi="游ゴシック" w:cs="ＭＳ Ｐゴシック" w:hint="eastAsia"/>
          <w:color w:val="333333"/>
          <w:kern w:val="0"/>
          <w:sz w:val="24"/>
          <w:szCs w:val="24"/>
        </w:rPr>
        <w:t> より情報を検索できます。ただし、ハードルは高めです。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また、Stack Overflowでも幾らかの情報がえられますので参考にしてください。</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085"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復習</w:t>
      </w:r>
    </w:p>
    <w:p w:rsidR="00466C72" w:rsidRPr="00466C72" w:rsidRDefault="00466C72" w:rsidP="00466C72">
      <w:pPr>
        <w:widowControl/>
        <w:numPr>
          <w:ilvl w:val="0"/>
          <w:numId w:val="44"/>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新規プロジェクトを作成してみてください</w:t>
      </w:r>
    </w:p>
    <w:p w:rsidR="00466C72" w:rsidRPr="00466C72" w:rsidRDefault="00466C72" w:rsidP="00466C72">
      <w:pPr>
        <w:widowControl/>
        <w:numPr>
          <w:ilvl w:val="0"/>
          <w:numId w:val="4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ロボットからのメッセージダイアログの表示のさせ方を説明してください</w:t>
      </w:r>
    </w:p>
    <w:p w:rsidR="00466C72" w:rsidRPr="00466C72" w:rsidRDefault="00466C72" w:rsidP="00466C72">
      <w:pPr>
        <w:widowControl/>
        <w:numPr>
          <w:ilvl w:val="0"/>
          <w:numId w:val="4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アクティビティ、ワークフロー、プロパティは、それぞれどういう関係にありますか</w:t>
      </w:r>
    </w:p>
    <w:p w:rsidR="00466C72" w:rsidRPr="00466C72" w:rsidRDefault="00466C72" w:rsidP="00466C72">
      <w:pPr>
        <w:widowControl/>
        <w:numPr>
          <w:ilvl w:val="0"/>
          <w:numId w:val="4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変数は、どのような時に使うか説明してください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それでは、また次回。</w:t>
      </w:r>
    </w:p>
    <w:p w:rsidR="00466C72" w:rsidRPr="00466C72" w:rsidRDefault="00466C72" w:rsidP="00466C72">
      <w:pPr>
        <w:widowControl/>
        <w:shd w:val="clear" w:color="auto" w:fill="FFFFFF"/>
        <w:spacing w:after="120"/>
        <w:jc w:val="left"/>
        <w:outlineLvl w:val="0"/>
        <w:rPr>
          <w:rFonts w:ascii="inherit" w:eastAsia="游ゴシック" w:hAnsi="inherit" w:cs="ＭＳ Ｐゴシック"/>
          <w:color w:val="222222"/>
          <w:kern w:val="36"/>
          <w:sz w:val="48"/>
          <w:szCs w:val="48"/>
        </w:rPr>
      </w:pPr>
      <w:proofErr w:type="spellStart"/>
      <w:r w:rsidRPr="00466C72">
        <w:rPr>
          <w:rFonts w:ascii="inherit" w:eastAsia="游ゴシック" w:hAnsi="inherit" w:cs="ＭＳ Ｐゴシック"/>
          <w:color w:val="222222"/>
          <w:kern w:val="36"/>
          <w:sz w:val="48"/>
          <w:szCs w:val="48"/>
        </w:rPr>
        <w:lastRenderedPageBreak/>
        <w:t>UiPath</w:t>
      </w:r>
      <w:proofErr w:type="spellEnd"/>
      <w:r w:rsidRPr="00466C72">
        <w:rPr>
          <w:rFonts w:ascii="inherit" w:eastAsia="游ゴシック" w:hAnsi="inherit" w:cs="ＭＳ Ｐゴシック"/>
          <w:color w:val="222222"/>
          <w:kern w:val="36"/>
          <w:sz w:val="48"/>
          <w:szCs w:val="48"/>
        </w:rPr>
        <w:t>ではじめる</w:t>
      </w:r>
      <w:r w:rsidRPr="00466C72">
        <w:rPr>
          <w:rFonts w:ascii="inherit" w:eastAsia="游ゴシック" w:hAnsi="inherit" w:cs="ＭＳ Ｐゴシック"/>
          <w:color w:val="222222"/>
          <w:kern w:val="36"/>
          <w:sz w:val="48"/>
          <w:szCs w:val="48"/>
        </w:rPr>
        <w:t>RPA</w:t>
      </w:r>
      <w:r w:rsidRPr="00466C72">
        <w:rPr>
          <w:rFonts w:ascii="inherit" w:eastAsia="游ゴシック" w:hAnsi="inherit" w:cs="ＭＳ Ｐゴシック"/>
          <w:color w:val="222222"/>
          <w:kern w:val="36"/>
          <w:sz w:val="48"/>
          <w:szCs w:val="48"/>
        </w:rPr>
        <w:t>入門（３）〜</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レコーディング編</w:t>
      </w:r>
    </w:p>
    <w:p w:rsidR="00466C72" w:rsidRPr="00466C72" w:rsidRDefault="00466C72" w:rsidP="00466C72">
      <w:pPr>
        <w:widowControl/>
        <w:numPr>
          <w:ilvl w:val="0"/>
          <w:numId w:val="45"/>
        </w:numPr>
        <w:shd w:val="clear" w:color="auto" w:fill="FFFFFF"/>
        <w:ind w:left="0" w:right="210"/>
        <w:jc w:val="left"/>
        <w:rPr>
          <w:rFonts w:ascii="游ゴシック" w:eastAsia="游ゴシック" w:hAnsi="游ゴシック" w:cs="ＭＳ Ｐゴシック"/>
          <w:color w:val="A3A6A8"/>
          <w:kern w:val="0"/>
          <w:sz w:val="24"/>
          <w:szCs w:val="24"/>
        </w:rPr>
      </w:pPr>
      <w:r w:rsidRPr="00466C72">
        <w:rPr>
          <w:rFonts w:ascii="游ゴシック" w:eastAsia="游ゴシック" w:hAnsi="游ゴシック" w:cs="ＭＳ Ｐゴシック" w:hint="eastAsia"/>
          <w:color w:val="A3A6A8"/>
          <w:kern w:val="0"/>
          <w:sz w:val="24"/>
          <w:szCs w:val="24"/>
        </w:rPr>
        <w:t>2017年11月21日</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A3A6A8"/>
          <w:kern w:val="0"/>
          <w:sz w:val="24"/>
          <w:szCs w:val="24"/>
        </w:rPr>
      </w:pPr>
      <w:r w:rsidRPr="00466C72">
        <w:rPr>
          <w:rFonts w:ascii="游ゴシック" w:eastAsia="游ゴシック" w:hAnsi="游ゴシック" w:cs="ＭＳ Ｐゴシック" w:hint="eastAsia"/>
          <w:color w:val="A3A6A8"/>
          <w:kern w:val="0"/>
          <w:sz w:val="24"/>
          <w:szCs w:val="24"/>
        </w:rPr>
        <w:t> </w:t>
      </w:r>
    </w:p>
    <w:p w:rsidR="00466C72" w:rsidRPr="00466C72" w:rsidRDefault="00466C72" w:rsidP="00466C72">
      <w:pPr>
        <w:widowControl/>
        <w:numPr>
          <w:ilvl w:val="0"/>
          <w:numId w:val="45"/>
        </w:numPr>
        <w:shd w:val="clear" w:color="auto" w:fill="FFFFFF"/>
        <w:ind w:left="0" w:right="210"/>
        <w:jc w:val="left"/>
        <w:rPr>
          <w:rFonts w:ascii="游ゴシック" w:eastAsia="游ゴシック" w:hAnsi="游ゴシック" w:cs="ＭＳ Ｐゴシック" w:hint="eastAsia"/>
          <w:color w:val="A3A6A8"/>
          <w:kern w:val="0"/>
          <w:sz w:val="24"/>
          <w:szCs w:val="24"/>
        </w:rPr>
      </w:pPr>
      <w:hyperlink r:id="rId86" w:history="1">
        <w:r w:rsidRPr="00466C72">
          <w:rPr>
            <w:rFonts w:ascii="游ゴシック" w:eastAsia="游ゴシック" w:hAnsi="游ゴシック" w:cs="ＭＳ Ｐゴシック" w:hint="eastAsia"/>
            <w:color w:val="A3A6A8"/>
            <w:kern w:val="0"/>
            <w:sz w:val="24"/>
            <w:szCs w:val="24"/>
            <w:u w:val="single"/>
          </w:rPr>
          <w:t>RPA</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今回は、前回一つ一つ登録していったアクティビティをレコーディングという方法で一気に登録する方法について学習します。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実際に動かしながらレコーディングの方法に慣れていきましょう。</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レコーディングとは何か？</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b/>
          <w:bCs/>
          <w:color w:val="333333"/>
          <w:kern w:val="0"/>
          <w:sz w:val="24"/>
          <w:szCs w:val="24"/>
        </w:rPr>
      </w:pPr>
      <w:r w:rsidRPr="00466C72">
        <w:rPr>
          <w:rFonts w:ascii="inherit" w:eastAsia="游ゴシック" w:hAnsi="inherit" w:cs="ＭＳ Ｐゴシック"/>
          <w:b/>
          <w:bCs/>
          <w:color w:val="333333"/>
          <w:kern w:val="0"/>
          <w:sz w:val="24"/>
          <w:szCs w:val="24"/>
        </w:rPr>
        <w:t>異なるレコーディングの種類</w:t>
      </w:r>
    </w:p>
    <w:p w:rsidR="00466C72" w:rsidRPr="00466C72" w:rsidRDefault="00466C72" w:rsidP="00466C72">
      <w:pPr>
        <w:widowControl/>
        <w:numPr>
          <w:ilvl w:val="0"/>
          <w:numId w:val="46"/>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Basic レコーディング</w:t>
      </w:r>
    </w:p>
    <w:p w:rsidR="00466C72" w:rsidRPr="00466C72" w:rsidRDefault="00466C72" w:rsidP="00466C72">
      <w:pPr>
        <w:widowControl/>
        <w:numPr>
          <w:ilvl w:val="0"/>
          <w:numId w:val="46"/>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Desktop レコーディング</w:t>
      </w:r>
    </w:p>
    <w:p w:rsidR="00466C72" w:rsidRPr="00466C72" w:rsidRDefault="00466C72" w:rsidP="00466C72">
      <w:pPr>
        <w:widowControl/>
        <w:numPr>
          <w:ilvl w:val="0"/>
          <w:numId w:val="46"/>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Citrix レコーディング</w:t>
      </w:r>
    </w:p>
    <w:p w:rsidR="00466C72" w:rsidRPr="00466C72" w:rsidRDefault="00466C72" w:rsidP="00466C72">
      <w:pPr>
        <w:widowControl/>
        <w:numPr>
          <w:ilvl w:val="0"/>
          <w:numId w:val="46"/>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Web レコーディング</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フロー制御</w:t>
      </w:r>
    </w:p>
    <w:p w:rsidR="00466C72" w:rsidRPr="00466C72" w:rsidRDefault="00466C72" w:rsidP="00466C72">
      <w:pPr>
        <w:widowControl/>
        <w:numPr>
          <w:ilvl w:val="0"/>
          <w:numId w:val="47"/>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２種類の条件分岐（Decision フロー と If 文）</w:t>
      </w:r>
    </w:p>
    <w:p w:rsidR="00466C72" w:rsidRPr="00466C72" w:rsidRDefault="00466C72" w:rsidP="00466C72">
      <w:pPr>
        <w:widowControl/>
        <w:numPr>
          <w:ilvl w:val="0"/>
          <w:numId w:val="4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変数への代入（Assign） と 繰り返し（Do While 文）</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早速、始めましょう。</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31" style="width:0;height:0" o:hralign="center" o:hrstd="t" o:hr="t" fillcolor="#a0a0a0" stroked="f">
            <v:textbox inset="5.85pt,.7pt,5.85pt,.7pt"/>
          </v:rect>
        </w:pic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hyperlink r:id="rId87" w:history="1">
        <w:r w:rsidRPr="00466C72">
          <w:rPr>
            <w:rFonts w:ascii="游ゴシック" w:eastAsia="游ゴシック" w:hAnsi="游ゴシック" w:cs="ＭＳ Ｐゴシック" w:hint="eastAsia"/>
            <w:color w:val="DF5147"/>
            <w:kern w:val="0"/>
            <w:sz w:val="24"/>
            <w:szCs w:val="24"/>
            <w:u w:val="single"/>
          </w:rPr>
          <w:t>RPA入門（2）</w:t>
        </w:r>
      </w:hyperlink>
      <w:r w:rsidRPr="00466C72">
        <w:rPr>
          <w:rFonts w:ascii="游ゴシック" w:eastAsia="游ゴシック" w:hAnsi="游ゴシック" w:cs="ＭＳ Ｐゴシック" w:hint="eastAsia"/>
          <w:color w:val="333333"/>
          <w:kern w:val="0"/>
          <w:sz w:val="24"/>
          <w:szCs w:val="24"/>
        </w:rPr>
        <w:t>の記事では一つ一つアクティビティ登録する方法を学習しました。本記事ではレコーディングという方法で一気に登録する方法について学習します。実際に動かしながらレコーディングの方法を学習してみて下さい。</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レコーディングとは？</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のレコーディング機能とは、あなたがPC画面上で行なった操作を自動的にアクティビティとして記録する手法です。ひとつひとつアクティビティを設定する手間が省けますので、使いこなすことによって、ロボットの設定時間を大幅に短縮することがで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アクティビティを自動登録する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レコーディングについて学びますが、これは、実際にPCを操作して、アクティビティを連続して自動的に登録していくことです。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他のRPAソフトウェアの中には、操作中の画面を動画として記録してアクティビティを作っていくものもありますが、</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は、シンプルにアクティビティを自動的に登録してきます。</w:t>
      </w:r>
    </w:p>
    <w:p w:rsidR="00466C72" w:rsidRPr="00466C72" w:rsidRDefault="00466C72" w:rsidP="00466C72">
      <w:pPr>
        <w:widowControl/>
        <w:numPr>
          <w:ilvl w:val="0"/>
          <w:numId w:val="48"/>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2657475"/>
            <wp:effectExtent l="0" t="0" r="0" b="9525"/>
            <wp:docPr id="72" name="図 72" descr="https://d1zzsytabgxvtl.cloudfront.net/wp-content/uploads/2019/03/1.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d1zzsytabgxvtl.cloudfront.net/wp-content/uploads/2019/03/1.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20000" cy="26574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 xml:space="preserve">Basic </w:t>
      </w:r>
      <w:r w:rsidRPr="00466C72">
        <w:rPr>
          <w:rFonts w:ascii="inherit" w:eastAsia="游ゴシック" w:hAnsi="inherit" w:cs="ＭＳ Ｐゴシック"/>
          <w:b/>
          <w:bCs/>
          <w:color w:val="FFFFFF"/>
          <w:kern w:val="0"/>
          <w:sz w:val="36"/>
          <w:szCs w:val="36"/>
        </w:rPr>
        <w:t>レコーディングをしてみましょう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電卓を操作するロボットを作成します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電卓を操作起動して、操作させてみましょう。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新たにプロジェクトを作成しておいてください。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どんな動作を記録しても良いですが、結果を確認するためどんな動作をさせるかはメモするなど覚えておいてください。</w:t>
      </w:r>
    </w:p>
    <w:p w:rsidR="00466C72" w:rsidRPr="00466C72" w:rsidRDefault="00466C72" w:rsidP="00466C72">
      <w:pPr>
        <w:widowControl/>
        <w:numPr>
          <w:ilvl w:val="0"/>
          <w:numId w:val="49"/>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105275"/>
            <wp:effectExtent l="0" t="0" r="0" b="9525"/>
            <wp:docPr id="71" name="図 71" descr="https://d1zzsytabgxvtl.cloudfront.net/wp-content/uploads/2019/03/2.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d1zzsytabgxvtl.cloudfront.net/wp-content/uploads/2019/03/2.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620000" cy="41052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レコーディングの始め方</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リボン &gt; Design ＞ Recording &gt; Basic を選択してください。</w:t>
      </w:r>
    </w:p>
    <w:p w:rsidR="00466C72" w:rsidRPr="00466C72" w:rsidRDefault="00466C72" w:rsidP="00466C72">
      <w:pPr>
        <w:widowControl/>
        <w:numPr>
          <w:ilvl w:val="0"/>
          <w:numId w:val="50"/>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952750"/>
            <wp:effectExtent l="0" t="0" r="0" b="0"/>
            <wp:docPr id="70" name="図 70" descr="https://d1zzsytabgxvtl.cloudfront.net/wp-content/uploads/2019/03/3.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d1zzsytabgxvtl.cloudfront.net/wp-content/uploads/2019/03/3.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620000" cy="295275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レコーディング画面</w:t>
      </w:r>
      <w:r w:rsidRPr="00466C72">
        <w:rPr>
          <w:rFonts w:ascii="inherit" w:eastAsia="游ゴシック" w:hAnsi="inherit" w:cs="ＭＳ Ｐゴシック"/>
          <w:b/>
          <w:bCs/>
          <w:color w:val="FFFFFF"/>
          <w:kern w:val="0"/>
          <w:sz w:val="36"/>
          <w:szCs w:val="36"/>
        </w:rPr>
        <w:t xml:space="preserve"> </w:t>
      </w:r>
      <w:r w:rsidRPr="00466C72">
        <w:rPr>
          <w:rFonts w:ascii="inherit" w:eastAsia="游ゴシック" w:hAnsi="inherit" w:cs="ＭＳ Ｐゴシック"/>
          <w:b/>
          <w:bCs/>
          <w:color w:val="FFFFFF"/>
          <w:kern w:val="0"/>
          <w:sz w:val="36"/>
          <w:szCs w:val="36"/>
        </w:rPr>
        <w:t>〜</w:t>
      </w:r>
      <w:r w:rsidRPr="00466C72">
        <w:rPr>
          <w:rFonts w:ascii="inherit" w:eastAsia="游ゴシック" w:hAnsi="inherit" w:cs="ＭＳ Ｐゴシック"/>
          <w:b/>
          <w:bCs/>
          <w:color w:val="FFFFFF"/>
          <w:kern w:val="0"/>
          <w:sz w:val="36"/>
          <w:szCs w:val="36"/>
        </w:rPr>
        <w:t xml:space="preserve"> </w:t>
      </w:r>
      <w:r w:rsidRPr="00466C72">
        <w:rPr>
          <w:rFonts w:ascii="inherit" w:eastAsia="游ゴシック" w:hAnsi="inherit" w:cs="ＭＳ Ｐゴシック"/>
          <w:b/>
          <w:bCs/>
          <w:color w:val="FFFFFF"/>
          <w:kern w:val="0"/>
          <w:sz w:val="36"/>
          <w:szCs w:val="36"/>
        </w:rPr>
        <w:t>待機画面</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レコーディング画面</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レコーディングが開始されると、以下のウィンドウが出てきます。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このウィンドウがでている状態では操作は記録されていません。レコーディングの前に準備が必要な場合は、この画面の時に準備しておきましょう。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今回は、予め電卓を起動しておいてください。</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w:t>
      </w:r>
      <w:r w:rsidRPr="00466C72">
        <w:rPr>
          <w:rFonts w:ascii="inherit" w:eastAsia="游ゴシック" w:hAnsi="inherit" w:cs="ＭＳ Ｐゴシック"/>
          <w:b/>
          <w:bCs/>
          <w:color w:val="333333"/>
          <w:kern w:val="0"/>
          <w:sz w:val="27"/>
          <w:szCs w:val="27"/>
        </w:rPr>
        <w:t>Record</w:t>
      </w:r>
      <w:r w:rsidRPr="00466C72">
        <w:rPr>
          <w:rFonts w:ascii="inherit" w:eastAsia="游ゴシック" w:hAnsi="inherit" w:cs="ＭＳ Ｐゴシック"/>
          <w:b/>
          <w:bCs/>
          <w:color w:val="333333"/>
          <w:kern w:val="0"/>
          <w:sz w:val="27"/>
          <w:szCs w:val="27"/>
        </w:rPr>
        <w:t>」ボタンをクリックしてレコーディングを開始します</w:t>
      </w:r>
    </w:p>
    <w:p w:rsidR="00466C72" w:rsidRPr="00466C72" w:rsidRDefault="00466C72" w:rsidP="00466C72">
      <w:pPr>
        <w:widowControl/>
        <w:numPr>
          <w:ilvl w:val="0"/>
          <w:numId w:val="51"/>
        </w:numPr>
        <w:shd w:val="clear" w:color="auto" w:fill="FFFFFF"/>
        <w:spacing w:after="240"/>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610225" cy="1895475"/>
            <wp:effectExtent l="0" t="0" r="9525" b="9525"/>
            <wp:docPr id="69" name="図 69" descr="https://d1zzsytabgxvtl.cloudfront.net/wp-content/uploads/2019/03/4.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d1zzsytabgxvtl.cloudfront.net/wp-content/uploads/2019/03/4.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レコーディング中の挙動</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マウスを移動すると</w:t>
      </w:r>
      <w:r w:rsidRPr="00466C72">
        <w:rPr>
          <w:rFonts w:ascii="inherit" w:eastAsia="游ゴシック" w:hAnsi="inherit" w:cs="ＭＳ Ｐゴシック"/>
          <w:b/>
          <w:bCs/>
          <w:color w:val="333333"/>
          <w:kern w:val="0"/>
          <w:sz w:val="27"/>
          <w:szCs w:val="27"/>
        </w:rPr>
        <w:t>UI</w:t>
      </w:r>
      <w:r w:rsidRPr="00466C72">
        <w:rPr>
          <w:rFonts w:ascii="inherit" w:eastAsia="游ゴシック" w:hAnsi="inherit" w:cs="ＭＳ Ｐゴシック"/>
          <w:b/>
          <w:bCs/>
          <w:color w:val="333333"/>
          <w:kern w:val="0"/>
          <w:sz w:val="27"/>
          <w:szCs w:val="27"/>
        </w:rPr>
        <w:t>要素がハイライトされる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レコーディング中は、操作対象のUI要素がハイライトされます。ハイライトされた領域が</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が認識しているUI要素になります。認識されたUI要素は、Selectorと呼ばれる形式で登録されます。Selectorについての詳細は、ぜひ</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Academyを受講してみてください。</w:t>
      </w:r>
    </w:p>
    <w:p w:rsidR="00466C72" w:rsidRPr="00466C72" w:rsidRDefault="00466C72" w:rsidP="00466C72">
      <w:pPr>
        <w:widowControl/>
        <w:numPr>
          <w:ilvl w:val="0"/>
          <w:numId w:val="52"/>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4706600" cy="6296025"/>
            <wp:effectExtent l="0" t="0" r="0" b="9525"/>
            <wp:docPr id="68" name="図 68" descr="https://d1zzsytabgxvtl.cloudfront.net/wp-content/uploads/2019/03/5.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d1zzsytabgxvtl.cloudfront.net/wp-content/uploads/2019/03/5.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706600" cy="62960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レコーディングの中身（例）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テキストでは、以下の操作をレコーディングしたものとしています。</w:t>
      </w:r>
    </w:p>
    <w:p w:rsidR="00466C72" w:rsidRPr="00466C72" w:rsidRDefault="00466C72" w:rsidP="00466C72">
      <w:pPr>
        <w:widowControl/>
        <w:numPr>
          <w:ilvl w:val="0"/>
          <w:numId w:val="53"/>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238375" cy="1924050"/>
            <wp:effectExtent l="0" t="0" r="9525" b="0"/>
            <wp:docPr id="67" name="図 67" descr="https://d1zzsytabgxvtl.cloudfront.net/wp-content/uploads/2019/03/6.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d1zzsytabgxvtl.cloudfront.net/wp-content/uploads/2019/03/6.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38375" cy="19240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実際にレコーディングしてみましょう。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レコーディングの中断の仕方</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エスケープ（ESC）でレコーディングを中断します。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ESCキーを入力すると、レコーディング画面（待機画面）に戻ります。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レコーディングを保存する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レコーディングができていると、待機画面で Save &amp; Exit がクリックできるようになっているのでこれでメイン画面に記録して戻ります。</w:t>
      </w:r>
    </w:p>
    <w:p w:rsidR="00466C72" w:rsidRPr="00466C72" w:rsidRDefault="00466C72" w:rsidP="00466C72">
      <w:pPr>
        <w:widowControl/>
        <w:numPr>
          <w:ilvl w:val="0"/>
          <w:numId w:val="54"/>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695950" cy="1943100"/>
            <wp:effectExtent l="0" t="0" r="0" b="0"/>
            <wp:docPr id="66" name="図 66" descr="https://d1zzsytabgxvtl.cloudfront.net/wp-content/uploads/2019/03/7.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d1zzsytabgxvtl.cloudfront.net/wp-content/uploads/2019/03/7.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95950" cy="19431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レコーディング結果</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レコーディングの結果を見てみます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レコーディングの結果は、一つの Sequence 内にまとめられています。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xml:space="preserve">Sequence をダブルクリックして中身を見てみると、先ほどレコーディングしたアクティビティが登録されています。この Sequence を </w:t>
      </w:r>
      <w:proofErr w:type="spellStart"/>
      <w:r w:rsidRPr="00466C72">
        <w:rPr>
          <w:rFonts w:ascii="游ゴシック" w:eastAsia="游ゴシック" w:hAnsi="游ゴシック" w:cs="ＭＳ Ｐゴシック" w:hint="eastAsia"/>
          <w:color w:val="333333"/>
          <w:kern w:val="0"/>
          <w:sz w:val="24"/>
          <w:szCs w:val="24"/>
        </w:rPr>
        <w:t>StartNode</w:t>
      </w:r>
      <w:proofErr w:type="spellEnd"/>
      <w:r w:rsidRPr="00466C72">
        <w:rPr>
          <w:rFonts w:ascii="游ゴシック" w:eastAsia="游ゴシック" w:hAnsi="游ゴシック" w:cs="ＭＳ Ｐゴシック" w:hint="eastAsia"/>
          <w:color w:val="333333"/>
          <w:kern w:val="0"/>
          <w:sz w:val="24"/>
          <w:szCs w:val="24"/>
        </w:rPr>
        <w:t xml:space="preserve"> に設定して実行して見ましょう。（Flowchartを使っていない場合は、</w:t>
      </w:r>
      <w:proofErr w:type="spellStart"/>
      <w:r w:rsidRPr="00466C72">
        <w:rPr>
          <w:rFonts w:ascii="游ゴシック" w:eastAsia="游ゴシック" w:hAnsi="游ゴシック" w:cs="ＭＳ Ｐゴシック" w:hint="eastAsia"/>
          <w:color w:val="333333"/>
          <w:kern w:val="0"/>
          <w:sz w:val="24"/>
          <w:szCs w:val="24"/>
        </w:rPr>
        <w:t>StartNode</w:t>
      </w:r>
      <w:proofErr w:type="spellEnd"/>
      <w:r w:rsidRPr="00466C72">
        <w:rPr>
          <w:rFonts w:ascii="游ゴシック" w:eastAsia="游ゴシック" w:hAnsi="游ゴシック" w:cs="ＭＳ Ｐゴシック" w:hint="eastAsia"/>
          <w:color w:val="333333"/>
          <w:kern w:val="0"/>
          <w:sz w:val="24"/>
          <w:szCs w:val="24"/>
        </w:rPr>
        <w:t>に設定する必要はありません。）</w:t>
      </w:r>
    </w:p>
    <w:p w:rsidR="00466C72" w:rsidRPr="00466C72" w:rsidRDefault="00466C72" w:rsidP="00466C72">
      <w:pPr>
        <w:widowControl/>
        <w:numPr>
          <w:ilvl w:val="0"/>
          <w:numId w:val="55"/>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457950" cy="4514850"/>
            <wp:effectExtent l="0" t="0" r="0" b="0"/>
            <wp:docPr id="65" name="図 65" descr="https://d1zzsytabgxvtl.cloudfront.net/wp-content/uploads/2019/03/8-1.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d1zzsytabgxvtl.cloudfront.net/wp-content/uploads/2019/03/8-1.pn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57950" cy="451485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レコーディング結果の編集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さて、このままでは、レコーディングした全く同じことを繰り返すロボットが作成されただけです。これでは、業務上あまり役に立たないロボットになりそうです。レコーディング中に例えば「１」をクリックしたところを「６」をクリックに変更したい場合は、どうすればよいでしょう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先程クリック対象のUI要素は、プロパティの Target &gt; Selector で定義されています。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実は、Selector を変更することによりロボットのクリック対象を変更することができます。直接的に中身を変更することもできます。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電卓の「1」をクリックした時のセレクターを覗いてみましょう。applicationframehost.exe、</w:t>
      </w:r>
      <w:proofErr w:type="spellStart"/>
      <w:r w:rsidRPr="00466C72">
        <w:rPr>
          <w:rFonts w:ascii="游ゴシック" w:eastAsia="游ゴシック" w:hAnsi="游ゴシック" w:cs="ＭＳ Ｐゴシック" w:hint="eastAsia"/>
          <w:color w:val="333333"/>
          <w:kern w:val="0"/>
          <w:sz w:val="24"/>
          <w:szCs w:val="24"/>
        </w:rPr>
        <w:t>ApplicationFrameWindow</w:t>
      </w:r>
      <w:proofErr w:type="spellEnd"/>
      <w:r w:rsidRPr="00466C72">
        <w:rPr>
          <w:rFonts w:ascii="游ゴシック" w:eastAsia="游ゴシック" w:hAnsi="游ゴシック" w:cs="ＭＳ Ｐゴシック" w:hint="eastAsia"/>
          <w:color w:val="333333"/>
          <w:kern w:val="0"/>
          <w:sz w:val="24"/>
          <w:szCs w:val="24"/>
        </w:rPr>
        <w:t>、電卓、num1Buttonなどが並んでいます。順番に、アプリケーションの名前、ウィンドウの名前、タイトル、ボタンの名前かなぁというようなイメージが湧いてくるかと思います。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試しにそっと、num1Buttonをnum6Buttonに変更するとどうなるでしょうか？各自試してみてください。</w:t>
      </w:r>
    </w:p>
    <w:p w:rsidR="00466C72" w:rsidRPr="00466C72" w:rsidRDefault="00466C72" w:rsidP="00466C72">
      <w:pPr>
        <w:widowControl/>
        <w:numPr>
          <w:ilvl w:val="0"/>
          <w:numId w:val="56"/>
        </w:numPr>
        <w:shd w:val="clear" w:color="auto" w:fill="FFFFFF"/>
        <w:spacing w:after="240"/>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3935075" cy="6391275"/>
            <wp:effectExtent l="0" t="0" r="0" b="0"/>
            <wp:docPr id="64" name="図 64" descr="https://d1zzsytabgxvtl.cloudfront.net/wp-content/uploads/2019/03/9.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d1zzsytabgxvtl.cloudfront.net/wp-content/uploads/2019/03/9.pn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935075" cy="6391275"/>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141"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レコーディングのテクニック</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レコーディングできるもの、できないもの</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先ほど、レコーディングを抜ける時には、ESCを押しました。つまりESCの入力自体は、レコーディングできない動作になっているということです。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のレコーディングには、自動レコーディングできるものとできないものがあります。自動レコーディングできないものについては、手動レコーディングが用意されています。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自動レコーディングできるもの</w:t>
      </w:r>
    </w:p>
    <w:p w:rsidR="00466C72" w:rsidRPr="00466C72" w:rsidRDefault="00466C72" w:rsidP="00466C72">
      <w:pPr>
        <w:widowControl/>
        <w:numPr>
          <w:ilvl w:val="0"/>
          <w:numId w:val="57"/>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左クリック</w:t>
      </w:r>
    </w:p>
    <w:p w:rsidR="00466C72" w:rsidRPr="00466C72" w:rsidRDefault="00466C72" w:rsidP="00466C72">
      <w:pPr>
        <w:widowControl/>
        <w:numPr>
          <w:ilvl w:val="0"/>
          <w:numId w:val="5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文字入力</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lastRenderedPageBreak/>
        <w:t>手動レコーディングするもの</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ショートカットキー</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修飾キー</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右クリック</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マウス Hover</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テキストの取得</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要素、画像の検索</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クリップボードへのコピー</w:t>
      </w:r>
    </w:p>
    <w:p w:rsidR="00466C72" w:rsidRPr="00466C72" w:rsidRDefault="00466C72" w:rsidP="00466C72">
      <w:pPr>
        <w:widowControl/>
        <w:numPr>
          <w:ilvl w:val="0"/>
          <w:numId w:val="5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etc</w:t>
      </w:r>
      <w:proofErr w:type="spellEnd"/>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676650"/>
            <wp:effectExtent l="0" t="0" r="0" b="0"/>
            <wp:docPr id="63" name="図 63" descr="https://d1zzsytabgxvtl.cloudfront.net/wp-content/uploads/2019/03/10.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d1zzsytabgxvtl.cloudfront.net/wp-content/uploads/2019/03/10.pn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20000" cy="36766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レコーディングのテクニック</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アプリケーションの起動</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先ほど、電卓アプリケーションは事前に起動しておいてからレコーディングしました。</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特定のアプリケーションを起動する方法は、実行ファイルをダブルクリックしても良いですが、</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 xml:space="preserve"> では、起動するアプリケーションをウィンドウから選択する方法が用意されています。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レコーディング画面の「Start App」をクリックして、さらに「Start App」を選択します。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その後、起動済みのアプリケーションのウィンドウを選択してください。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886450" cy="2619375"/>
            <wp:effectExtent l="0" t="0" r="0" b="9525"/>
            <wp:docPr id="62" name="図 62" descr="https://d1zzsytabgxvtl.cloudfront.net/wp-content/uploads/2019/03/11.pn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d1zzsytabgxvtl.cloudfront.net/wp-content/uploads/2019/03/11.png">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86450" cy="26193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選択すると、吹き出しがでてくるので、実行ファイルの場所を確認してください。ここで、win32calc.exeとなっているのがわかりますね。</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「Arguments」というのは、起動時に引数を指定する方法ですが、ここでは割愛いたします。コマンドプロンプトからアプリケーションを起動したことがある方にはイメージがわかるかと思います。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「OK」をクリックしてアプリケーションを起動するだけのロボットを動かしてみましょう。確かに電卓が起動したと思います。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715000" cy="5048250"/>
            <wp:effectExtent l="0" t="0" r="0" b="0"/>
            <wp:docPr id="61" name="図 61" descr="https://d1zzsytabgxvtl.cloudfront.net/wp-content/uploads/2019/03/12.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d1zzsytabgxvtl.cloudfront.net/wp-content/uploads/2019/03/12.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50482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レコーディングのテクニック</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テキストの取得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電卓の計算結果を変数に取得して、これを「Message Box」 で表示してみましょう。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Textの読み込みには、レコーディング仮面の Copy &gt; Copy Text でテキストデータを取得します。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067300" cy="2600325"/>
            <wp:effectExtent l="0" t="0" r="0" b="9525"/>
            <wp:docPr id="60" name="図 60" descr="https://d1zzsytabgxvtl.cloudfront.net/wp-content/uploads/2019/03/13.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1zzsytabgxvtl.cloudfront.net/wp-content/uploads/2019/03/13.pn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7300" cy="26003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取得したテキストの確認</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テキストをコピーしたアクティビティは、以下の図のようになります。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3838575" cy="1381125"/>
            <wp:effectExtent l="0" t="0" r="9525" b="9525"/>
            <wp:docPr id="59" name="図 59" descr="https://d1zzsytabgxvtl.cloudfront.net/wp-content/uploads/2019/03/14.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d1zzsytabgxvtl.cloudfront.net/wp-content/uploads/2019/03/14.png">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8575" cy="13811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テキスト取得のアクティビティのプロパティ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プロパティの Target &gt; Selector と Output &gt; Value を確認してみましょう。</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4554200" cy="4295775"/>
            <wp:effectExtent l="0" t="0" r="0" b="9525"/>
            <wp:docPr id="58" name="図 58" descr="https://d1zzsytabgxvtl.cloudfront.net/wp-content/uploads/2019/03/15.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d1zzsytabgxvtl.cloudfront.net/wp-content/uploads/2019/03/15.png">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554200" cy="42957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取得した</w:t>
      </w:r>
      <w:r w:rsidRPr="00466C72">
        <w:rPr>
          <w:rFonts w:ascii="inherit" w:eastAsia="游ゴシック" w:hAnsi="inherit" w:cs="ＭＳ Ｐゴシック"/>
          <w:b/>
          <w:bCs/>
          <w:color w:val="333333"/>
          <w:kern w:val="0"/>
          <w:sz w:val="27"/>
          <w:szCs w:val="27"/>
        </w:rPr>
        <w:t>Selector</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今回取得した Selector は以下のようになっています。（2255は、今回の計算結果なので読み替えてください。） ここでは、特に結果を取得したところのSelectorを見てみましょう。</w:t>
      </w:r>
      <w:proofErr w:type="spellStart"/>
      <w:r w:rsidRPr="00466C72">
        <w:rPr>
          <w:rFonts w:ascii="游ゴシック" w:eastAsia="游ゴシック" w:hAnsi="游ゴシック" w:cs="ＭＳ Ｐゴシック" w:hint="eastAsia"/>
          <w:color w:val="333333"/>
          <w:kern w:val="0"/>
          <w:sz w:val="24"/>
          <w:szCs w:val="24"/>
        </w:rPr>
        <w:t>ctrlid</w:t>
      </w:r>
      <w:proofErr w:type="spellEnd"/>
      <w:r w:rsidRPr="00466C72">
        <w:rPr>
          <w:rFonts w:ascii="游ゴシック" w:eastAsia="游ゴシック" w:hAnsi="游ゴシック" w:cs="ＭＳ Ｐゴシック" w:hint="eastAsia"/>
          <w:color w:val="333333"/>
          <w:kern w:val="0"/>
          <w:sz w:val="24"/>
          <w:szCs w:val="24"/>
        </w:rPr>
        <w:t>=’150′ title=’2255′ となっているところがありますね。’2255’は、今回の計算結果が表示されているだけなので、計算結果が変わるとうまくいかない感じがしますね。</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4544675" cy="6734175"/>
            <wp:effectExtent l="0" t="0" r="0" b="9525"/>
            <wp:docPr id="57" name="図 57" descr="https://d1zzsytabgxvtl.cloudfront.net/wp-content/uploads/2019/03/16.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1zzsytabgxvtl.cloudfront.net/wp-content/uploads/2019/03/16.pn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544675" cy="67341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Message Box </w:t>
      </w:r>
      <w:r w:rsidRPr="00466C72">
        <w:rPr>
          <w:rFonts w:ascii="inherit" w:eastAsia="游ゴシック" w:hAnsi="inherit" w:cs="ＭＳ Ｐゴシック"/>
          <w:b/>
          <w:bCs/>
          <w:color w:val="333333"/>
          <w:kern w:val="0"/>
          <w:sz w:val="27"/>
          <w:szCs w:val="27"/>
        </w:rPr>
        <w:t>の追加</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取得した数字を Message Box に表示させてみます。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Recording Sequenceのなかに、Message Box で取得したテキストを表示させます。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他の値を入力させたりして、実行結果を確認してみてください。結果の取得が上手くいかないときは、先程のSelectorが原因かもしれません。</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448425" cy="3733800"/>
            <wp:effectExtent l="0" t="0" r="9525" b="0"/>
            <wp:docPr id="56" name="図 56" descr="https://d1zzsytabgxvtl.cloudfront.net/wp-content/uploads/2019/03/17.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d1zzsytabgxvtl.cloudfront.net/wp-content/uploads/2019/03/17.png">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48425" cy="373380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50"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Basic</w:t>
      </w:r>
      <w:r w:rsidRPr="00466C72">
        <w:rPr>
          <w:rFonts w:ascii="inherit" w:eastAsia="游ゴシック" w:hAnsi="inherit" w:cs="ＭＳ Ｐゴシック"/>
          <w:b/>
          <w:bCs/>
          <w:color w:val="FFFFFF"/>
          <w:kern w:val="0"/>
          <w:sz w:val="36"/>
          <w:szCs w:val="36"/>
        </w:rPr>
        <w:t>レコーディング</w:t>
      </w:r>
      <w:r w:rsidRPr="00466C72">
        <w:rPr>
          <w:rFonts w:ascii="inherit" w:eastAsia="游ゴシック" w:hAnsi="inherit" w:cs="ＭＳ Ｐゴシック"/>
          <w:b/>
          <w:bCs/>
          <w:color w:val="FFFFFF"/>
          <w:kern w:val="0"/>
          <w:sz w:val="36"/>
          <w:szCs w:val="36"/>
        </w:rPr>
        <w:t xml:space="preserve"> – Exercise</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2つの整数の和を計算するロボットを作ってみましょう。Input Dialog と Message Box を使います。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普通はやらない方法ですが、Selectorを強引に書き換える方法でもクリックする場所を変更できることを試してみましょう。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4373225" cy="7496175"/>
            <wp:effectExtent l="0" t="0" r="0" b="9525"/>
            <wp:docPr id="55" name="図 55" descr="https://d1zzsytabgxvtl.cloudfront.net/wp-content/uploads/2019/03/18.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1zzsytabgxvtl.cloudfront.net/wp-content/uploads/2019/03/18.p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373225" cy="7496175"/>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152"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レコーディングの種類</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既にBasicレコーディングのところで、他のレコーディング方法が見えていたかと思いますが、レコーディングの方法にはいくつかの種類があります。以下、簡単に紹介します。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Basic</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デスクトップアプリケーションをレコーディングする方法です。複数のアプリケーションをまたいだ操作のレコーディングができます。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Desktop</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デスクトップアプリケーションをレコーディングする点ではBasicと同じですが、一つのアプリケーションの操作を続ける場合は、Basicよりも高速に動作します。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Web</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Internet Explorer 上の操作を自動化します。今回は省略します。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Citrix</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リモートデスクトップなど、Windows上でUI要素が認識されないアプリケーションの自動化に使います。Selectorの概念は、なく操作対象領域の画像マッチで操作を記録していきます。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Exercise</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Basicと同じように、Desktopレコーディングで電卓の操作をレコーディングしてみましょう。</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 xml:space="preserve">Desktop vs Basic </w:t>
      </w:r>
      <w:r w:rsidRPr="00466C72">
        <w:rPr>
          <w:rFonts w:ascii="inherit" w:eastAsia="游ゴシック" w:hAnsi="inherit" w:cs="ＭＳ Ｐゴシック"/>
          <w:b/>
          <w:bCs/>
          <w:color w:val="FFFFFF"/>
          <w:kern w:val="0"/>
          <w:sz w:val="36"/>
          <w:szCs w:val="36"/>
        </w:rPr>
        <w:t>レコーディングの結果の比較</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Desktop レコーディングでは、操作対象ウィンドウが固定されます。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Desktopレコーディングでは、すべての操作が、Start Appの中に定義されていることがわかると思います。また、Selectorもシンプルになっています。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一方のBasicレコーディングでは、全体の操作を囲っているものはSequenceのみで、アプリケーションの起動は単独のアクティビティになっています。さらにSelectorは、アプリケーション名から細かく定義され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4382750" cy="8658225"/>
            <wp:effectExtent l="0" t="0" r="0" b="0"/>
            <wp:docPr id="54" name="図 54" descr="https://d1zzsytabgxvtl.cloudfront.net/wp-content/uploads/2019/03/19.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d1zzsytabgxvtl.cloudfront.net/wp-content/uploads/2019/03/19.p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382750" cy="86582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 </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54"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 xml:space="preserve">Citrix </w:t>
      </w:r>
      <w:r w:rsidRPr="00466C72">
        <w:rPr>
          <w:rFonts w:ascii="inherit" w:eastAsia="游ゴシック" w:hAnsi="inherit" w:cs="ＭＳ Ｐゴシック"/>
          <w:b/>
          <w:bCs/>
          <w:color w:val="FFFFFF"/>
          <w:kern w:val="0"/>
          <w:sz w:val="36"/>
          <w:szCs w:val="36"/>
        </w:rPr>
        <w:t>レコーディング</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先ほどレコーディングした電卓の操作を、Citrixレコーディングでもやってみましょう。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Citrixレコーディングは、画像を認識して操作を登録する方法です。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画像の認識方法</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Citirix</w:t>
      </w:r>
      <w:proofErr w:type="spellEnd"/>
      <w:r w:rsidRPr="00466C72">
        <w:rPr>
          <w:rFonts w:ascii="游ゴシック" w:eastAsia="游ゴシック" w:hAnsi="游ゴシック" w:cs="ＭＳ Ｐゴシック" w:hint="eastAsia"/>
          <w:color w:val="333333"/>
          <w:kern w:val="0"/>
          <w:sz w:val="24"/>
          <w:szCs w:val="24"/>
        </w:rPr>
        <w:t>レコーディングで画像を認識させる方法は、テキストと画像の2種類があります。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テキスト</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画像をOCRなどでテキストに変換して、指定したテキストが見つかったところを操作します。日本語フォントだとうまく機能しない場合もありますが、柔軟な利用ができるので現実的な方法です。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画像</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ドラッグアンドドロップで指定した画像を登録し、指定した画像が見つかったところを基準とした場所を座標などで指定し操作します。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Citrix</w:t>
      </w:r>
      <w:r w:rsidRPr="00466C72">
        <w:rPr>
          <w:rFonts w:ascii="inherit" w:eastAsia="游ゴシック" w:hAnsi="inherit" w:cs="ＭＳ Ｐゴシック"/>
          <w:b/>
          <w:bCs/>
          <w:color w:val="333333"/>
          <w:kern w:val="0"/>
          <w:sz w:val="27"/>
          <w:szCs w:val="27"/>
        </w:rPr>
        <w:t>レコーディングをやってみる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先ほどレコーディングした電卓の操作を、Citrixレコーディングでもやってみましょう。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Citrixレコーディングは、画像を認識して操作を登録する方法です。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Citrixレコーディングには、自動レコーディングはありません。手動レコーディングで一つずつ登録していきます。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438400"/>
            <wp:effectExtent l="0" t="0" r="0" b="0"/>
            <wp:docPr id="53" name="図 53" descr="https://d1zzsytabgxvtl.cloudfront.net/wp-content/uploads/2019/03/20.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d1zzsytabgxvtl.cloudfront.net/wp-content/uploads/2019/03/20.pn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0" cy="24384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Citrix </w:t>
      </w:r>
      <w:r w:rsidRPr="00466C72">
        <w:rPr>
          <w:rFonts w:ascii="inherit" w:eastAsia="游ゴシック" w:hAnsi="inherit" w:cs="ＭＳ Ｐゴシック"/>
          <w:b/>
          <w:bCs/>
          <w:color w:val="333333"/>
          <w:kern w:val="0"/>
          <w:sz w:val="27"/>
          <w:szCs w:val="27"/>
        </w:rPr>
        <w:t>レコーディング</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画像クリック</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Click Imageを使うとクリックする領域を選択するアイコンに表示が変わります。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クリックしたい領域をドラッグして指定します。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686175"/>
            <wp:effectExtent l="0" t="0" r="0" b="9525"/>
            <wp:docPr id="52" name="図 52" descr="https://d1zzsytabgxvtl.cloudfront.net/wp-content/uploads/2019/03/21.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d1zzsytabgxvtl.cloudfront.net/wp-content/uploads/2019/03/21.png">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620000" cy="36861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Citrix </w:t>
      </w:r>
      <w:r w:rsidRPr="00466C72">
        <w:rPr>
          <w:rFonts w:ascii="inherit" w:eastAsia="游ゴシック" w:hAnsi="inherit" w:cs="ＭＳ Ｐゴシック"/>
          <w:b/>
          <w:bCs/>
          <w:color w:val="333333"/>
          <w:kern w:val="0"/>
          <w:sz w:val="27"/>
          <w:szCs w:val="27"/>
        </w:rPr>
        <w:t>レコーディング</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w:t>
      </w:r>
      <w:r w:rsidRPr="00466C72">
        <w:rPr>
          <w:rFonts w:ascii="inherit" w:eastAsia="游ゴシック" w:hAnsi="inherit" w:cs="ＭＳ Ｐゴシック"/>
          <w:b/>
          <w:bCs/>
          <w:color w:val="333333"/>
          <w:kern w:val="0"/>
          <w:sz w:val="27"/>
          <w:szCs w:val="27"/>
        </w:rPr>
        <w:t xml:space="preserve"> </w:t>
      </w:r>
      <w:r w:rsidRPr="00466C72">
        <w:rPr>
          <w:rFonts w:ascii="inherit" w:eastAsia="游ゴシック" w:hAnsi="inherit" w:cs="ＭＳ Ｐゴシック"/>
          <w:b/>
          <w:bCs/>
          <w:color w:val="333333"/>
          <w:kern w:val="0"/>
          <w:sz w:val="27"/>
          <w:szCs w:val="27"/>
        </w:rPr>
        <w:t>テキストクリック</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Click Textを使うとOCRを使ってテキストが登場する場所のクリック指定ができます。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クリックしたい領域を選択します。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3533775"/>
            <wp:effectExtent l="0" t="0" r="0" b="9525"/>
            <wp:docPr id="51" name="図 51" descr="https://d1zzsytabgxvtl.cloudfront.net/wp-content/uploads/2019/03/22.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1zzsytabgxvtl.cloudfront.net/wp-content/uploads/2019/03/22.png">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20000" cy="35337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クリックするテキストの選択</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続いて、取得したテキストからクリックするテキストを指定します。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設定したら実際に動かしてみましょう。</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239000" cy="4772025"/>
            <wp:effectExtent l="0" t="0" r="0" b="9525"/>
            <wp:docPr id="50" name="図 50" descr="https://d1zzsytabgxvtl.cloudfront.net/wp-content/uploads/2019/03/23.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d1zzsytabgxvtl.cloudfront.net/wp-content/uploads/2019/03/23.pn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39000" cy="477202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159"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フロー制御</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条件分岐</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条件分岐には、全く同じ動作を定義できる２つの方法があります。それぞれに使いやすいシーンが異なりますが、完全に同じ挙動を記述できます。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Flow Decision</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フローチャート内での条件分岐を行う方法。より大きな視点から条件を分けたい場合に適しています。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If</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シーケンスに分岐します。小さな分岐を定義する際に便利です。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60"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Flow Decision</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概要</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フローチャート内に定義するタイプの条件分岐です。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プロパティ</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6000750" cy="1695450"/>
            <wp:effectExtent l="0" t="0" r="0" b="0"/>
            <wp:docPr id="49" name="図 49" descr="https://d1zzsytabgxvtl.cloudfront.net/wp-content/uploads/2019/03/24.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d1zzsytabgxvtl.cloudfront.net/wp-content/uploads/2019/03/24.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16954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評価するCondition（TrueかFalseを返す式）を設定し、Trueの場合、Falseの場合で場合分けします。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1133475"/>
            <wp:effectExtent l="0" t="0" r="0" b="9525"/>
            <wp:docPr id="48" name="図 48" descr="https://d1zzsytabgxvtl.cloudfront.net/wp-content/uploads/2019/03/2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d1zzsytabgxvtl.cloudfront.net/wp-content/uploads/2019/03/2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620000" cy="11334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If</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概要</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シンプルな条件分岐に最適なシーケンスタイプのアクティビティです。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プロパティ</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000750" cy="1695450"/>
            <wp:effectExtent l="0" t="0" r="0" b="0"/>
            <wp:docPr id="47" name="図 47" descr="https://d1zzsytabgxvtl.cloudfront.net/wp-content/uploads/2019/03/2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1zzsytabgxvtl.cloudfront.net/wp-content/uploads/2019/03/26.png">
                      <a:hlinkClick r:id="rId138"/>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16954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829175" cy="2257425"/>
            <wp:effectExtent l="0" t="0" r="9525" b="9525"/>
            <wp:docPr id="46" name="図 46" descr="https://d1zzsytabgxvtl.cloudfront.net/wp-content/uploads/2019/03/27.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d1zzsytabgxvtl.cloudfront.net/wp-content/uploads/2019/03/27.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9175" cy="2257425"/>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65"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変数への代入</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Assign</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変数に値を代入するアクティビティです。変数の初期値として設定しても同じようなことができますが、アクティビティ内にまとめて整理したい時などに便利です。また、途中で変数の値を変更したいときにも使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プロパティ</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362825" cy="2371725"/>
            <wp:effectExtent l="0" t="0" r="9525" b="9525"/>
            <wp:docPr id="45" name="図 45" descr="https://d1zzsytabgxvtl.cloudfront.net/wp-content/uploads/2019/03/28.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d1zzsytabgxvtl.cloudfront.net/wp-content/uploads/2019/03/28.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362825" cy="23717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505200" cy="1390650"/>
            <wp:effectExtent l="0" t="0" r="0" b="0"/>
            <wp:docPr id="44" name="図 44" descr="https://d1zzsytabgxvtl.cloudfront.net/wp-content/uploads/2019/03/29.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d1zzsytabgxvtl.cloudfront.net/wp-content/uploads/2019/03/29.png">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05200" cy="13906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168"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繰り返しの制御</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アクティビティーを戻す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フローチャートでアクティビティを後ろのアクティビティに戻して接続する方法です。シンプルに矢印で制御できます。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372100" cy="990600"/>
            <wp:effectExtent l="0" t="0" r="0" b="0"/>
            <wp:docPr id="43" name="図 43" descr="https://d1zzsytabgxvtl.cloudfront.net/wp-content/uploads/2019/03/30.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1zzsytabgxvtl.cloudfront.net/wp-content/uploads/2019/03/30.p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72100" cy="9906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Do While</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フローチャートでアクティビティを後ろに回すのとほぼ同じですが、次の繰り返しの前に条件文を判定して、判定結果が True であれば繰り返し実行します。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334000" cy="847725"/>
            <wp:effectExtent l="0" t="0" r="0" b="9525"/>
            <wp:docPr id="42" name="図 42" descr="https://d1zzsytabgxvtl.cloudfront.net/wp-content/uploads/2019/03/31.pn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d1zzsytabgxvtl.cloudfront.net/wp-content/uploads/2019/03/31.png">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4000" cy="8477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For Each</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複数の要素が入っている配列など、繰り返し処理が可能な変数を受け取ってそれらの要素一つ一つに対して処理を実行します。エクセルデータを取り出して一行ずつ処理するなどしたい場合に使います。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229475" cy="1533525"/>
            <wp:effectExtent l="0" t="0" r="9525" b="9525"/>
            <wp:docPr id="41" name="図 41" descr="https://d1zzsytabgxvtl.cloudfront.net/wp-content/uploads/2019/03/32.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d1zzsytabgxvtl.cloudfront.net/wp-content/uploads/2019/03/32.png">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29475" cy="153352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練習問題</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正解するまで終わらない数当てゲームをロボットで作ってみましょう。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数あてゲーム</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9753600" cy="5210175"/>
            <wp:effectExtent l="0" t="0" r="0" b="9525"/>
            <wp:docPr id="40" name="図 40" descr="https://d1zzsytabgxvtl.cloudfront.net/wp-content/uploads/2019/03/33.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d1zzsytabgxvtl.cloudfront.net/wp-content/uploads/2019/03/33.pn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753600" cy="5210175"/>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173"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復習</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新しい概念や操作が多く覚えきれないところもあると思います。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情報をここで復習してみましょう。</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レコーディングは、なにを記録するものですか？</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b/>
          <w:bCs/>
          <w:color w:val="333333"/>
          <w:kern w:val="0"/>
          <w:sz w:val="24"/>
          <w:szCs w:val="24"/>
        </w:rPr>
      </w:pPr>
      <w:r w:rsidRPr="00466C72">
        <w:rPr>
          <w:rFonts w:ascii="inherit" w:eastAsia="游ゴシック" w:hAnsi="inherit" w:cs="ＭＳ Ｐゴシック"/>
          <w:b/>
          <w:bCs/>
          <w:color w:val="333333"/>
          <w:kern w:val="0"/>
          <w:sz w:val="24"/>
          <w:szCs w:val="24"/>
        </w:rPr>
        <w:t>異なるレコーディングの種類について</w:t>
      </w:r>
    </w:p>
    <w:p w:rsidR="00466C72" w:rsidRPr="00466C72" w:rsidRDefault="00466C72" w:rsidP="00466C72">
      <w:pPr>
        <w:widowControl/>
        <w:numPr>
          <w:ilvl w:val="0"/>
          <w:numId w:val="59"/>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Basic、Desktop レコーディングの違いを説明してください</w:t>
      </w:r>
    </w:p>
    <w:p w:rsidR="00466C72" w:rsidRPr="00466C72" w:rsidRDefault="00466C72" w:rsidP="00466C72">
      <w:pPr>
        <w:widowControl/>
        <w:numPr>
          <w:ilvl w:val="0"/>
          <w:numId w:val="59"/>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Citrix レコーディングの方法を説明してください</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フロー制御について</w:t>
      </w:r>
    </w:p>
    <w:p w:rsidR="00466C72" w:rsidRPr="00466C72" w:rsidRDefault="00466C72" w:rsidP="00466C72">
      <w:pPr>
        <w:widowControl/>
        <w:numPr>
          <w:ilvl w:val="0"/>
          <w:numId w:val="60"/>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２種類の条件分岐、Decision フロー と If 文の違いを説明してください</w:t>
      </w:r>
    </w:p>
    <w:p w:rsidR="00466C72" w:rsidRPr="00466C72" w:rsidRDefault="00466C72" w:rsidP="00466C72">
      <w:pPr>
        <w:widowControl/>
        <w:numPr>
          <w:ilvl w:val="0"/>
          <w:numId w:val="60"/>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変数への代入（Assign） と 繰り返し（Do While 文）について説明してください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ではまた次回。</w:t>
      </w:r>
    </w:p>
    <w:p w:rsidR="00466C72" w:rsidRPr="00466C72" w:rsidRDefault="00466C72" w:rsidP="00466C72">
      <w:pPr>
        <w:widowControl/>
        <w:shd w:val="clear" w:color="auto" w:fill="FFFFFF"/>
        <w:spacing w:after="120"/>
        <w:jc w:val="left"/>
        <w:outlineLvl w:val="0"/>
        <w:rPr>
          <w:rFonts w:ascii="inherit" w:eastAsia="游ゴシック" w:hAnsi="inherit" w:cs="ＭＳ Ｐゴシック"/>
          <w:color w:val="222222"/>
          <w:kern w:val="36"/>
          <w:sz w:val="48"/>
          <w:szCs w:val="48"/>
        </w:rPr>
      </w:pPr>
      <w:proofErr w:type="spellStart"/>
      <w:r w:rsidRPr="00466C72">
        <w:rPr>
          <w:rFonts w:ascii="inherit" w:eastAsia="游ゴシック" w:hAnsi="inherit" w:cs="ＭＳ Ｐゴシック"/>
          <w:color w:val="222222"/>
          <w:kern w:val="36"/>
          <w:sz w:val="48"/>
          <w:szCs w:val="48"/>
        </w:rPr>
        <w:t>UiPath</w:t>
      </w:r>
      <w:proofErr w:type="spellEnd"/>
      <w:r w:rsidRPr="00466C72">
        <w:rPr>
          <w:rFonts w:ascii="inherit" w:eastAsia="游ゴシック" w:hAnsi="inherit" w:cs="ＭＳ Ｐゴシック"/>
          <w:color w:val="222222"/>
          <w:kern w:val="36"/>
          <w:sz w:val="48"/>
          <w:szCs w:val="48"/>
        </w:rPr>
        <w:t>ではじめる</w:t>
      </w:r>
      <w:r w:rsidRPr="00466C72">
        <w:rPr>
          <w:rFonts w:ascii="inherit" w:eastAsia="游ゴシック" w:hAnsi="inherit" w:cs="ＭＳ Ｐゴシック"/>
          <w:color w:val="222222"/>
          <w:kern w:val="36"/>
          <w:sz w:val="48"/>
          <w:szCs w:val="48"/>
        </w:rPr>
        <w:t>RPA</w:t>
      </w:r>
      <w:r w:rsidRPr="00466C72">
        <w:rPr>
          <w:rFonts w:ascii="inherit" w:eastAsia="游ゴシック" w:hAnsi="inherit" w:cs="ＭＳ Ｐゴシック"/>
          <w:color w:val="222222"/>
          <w:kern w:val="36"/>
          <w:sz w:val="48"/>
          <w:szCs w:val="48"/>
        </w:rPr>
        <w:t>入門（４）〜</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デバッグ編</w:t>
      </w:r>
    </w:p>
    <w:p w:rsidR="00466C72" w:rsidRPr="00466C72" w:rsidRDefault="00466C72" w:rsidP="00466C72">
      <w:pPr>
        <w:widowControl/>
        <w:numPr>
          <w:ilvl w:val="0"/>
          <w:numId w:val="61"/>
        </w:numPr>
        <w:shd w:val="clear" w:color="auto" w:fill="FFFFFF"/>
        <w:ind w:left="0" w:right="210"/>
        <w:jc w:val="left"/>
        <w:rPr>
          <w:rFonts w:ascii="游ゴシック" w:eastAsia="游ゴシック" w:hAnsi="游ゴシック" w:cs="ＭＳ Ｐゴシック"/>
          <w:color w:val="A3A6A8"/>
          <w:kern w:val="0"/>
          <w:sz w:val="24"/>
          <w:szCs w:val="24"/>
        </w:rPr>
      </w:pPr>
      <w:r w:rsidRPr="00466C72">
        <w:rPr>
          <w:rFonts w:ascii="游ゴシック" w:eastAsia="游ゴシック" w:hAnsi="游ゴシック" w:cs="ＭＳ Ｐゴシック" w:hint="eastAsia"/>
          <w:color w:val="A3A6A8"/>
          <w:kern w:val="0"/>
          <w:sz w:val="24"/>
          <w:szCs w:val="24"/>
        </w:rPr>
        <w:t>2017年11月21日</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A3A6A8"/>
          <w:kern w:val="0"/>
          <w:sz w:val="24"/>
          <w:szCs w:val="24"/>
        </w:rPr>
      </w:pPr>
      <w:r w:rsidRPr="00466C72">
        <w:rPr>
          <w:rFonts w:ascii="游ゴシック" w:eastAsia="游ゴシック" w:hAnsi="游ゴシック" w:cs="ＭＳ Ｐゴシック" w:hint="eastAsia"/>
          <w:color w:val="A3A6A8"/>
          <w:kern w:val="0"/>
          <w:sz w:val="24"/>
          <w:szCs w:val="24"/>
        </w:rPr>
        <w:t> </w:t>
      </w:r>
    </w:p>
    <w:p w:rsidR="00466C72" w:rsidRPr="00466C72" w:rsidRDefault="00466C72" w:rsidP="00466C72">
      <w:pPr>
        <w:widowControl/>
        <w:numPr>
          <w:ilvl w:val="0"/>
          <w:numId w:val="61"/>
        </w:numPr>
        <w:shd w:val="clear" w:color="auto" w:fill="FFFFFF"/>
        <w:ind w:left="0" w:right="210"/>
        <w:jc w:val="left"/>
        <w:rPr>
          <w:rFonts w:ascii="游ゴシック" w:eastAsia="游ゴシック" w:hAnsi="游ゴシック" w:cs="ＭＳ Ｐゴシック" w:hint="eastAsia"/>
          <w:color w:val="A3A6A8"/>
          <w:kern w:val="0"/>
          <w:sz w:val="24"/>
          <w:szCs w:val="24"/>
        </w:rPr>
      </w:pPr>
      <w:hyperlink r:id="rId153" w:history="1">
        <w:r w:rsidRPr="00466C72">
          <w:rPr>
            <w:rFonts w:ascii="游ゴシック" w:eastAsia="游ゴシック" w:hAnsi="游ゴシック" w:cs="ＭＳ Ｐゴシック" w:hint="eastAsia"/>
            <w:color w:val="A3A6A8"/>
            <w:kern w:val="0"/>
            <w:sz w:val="24"/>
            <w:szCs w:val="24"/>
            <w:u w:val="single"/>
          </w:rPr>
          <w:t>RPA</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今回の内容は、おそらく多くの開発者が多くの時間をさくであろうデバッギングについて触れます。</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ロボットの動作が期待と異なる時の対処方法〜デバッグ</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動作中のアクティビティを一つ一つ調べる（Debug実行モード、Step Into）</w:t>
      </w:r>
      <w:r w:rsidRPr="00466C72">
        <w:rPr>
          <w:rFonts w:ascii="游ゴシック" w:eastAsia="游ゴシック" w:hAnsi="游ゴシック" w:cs="ＭＳ Ｐゴシック" w:hint="eastAsia"/>
          <w:color w:val="333333"/>
          <w:kern w:val="0"/>
          <w:sz w:val="24"/>
          <w:szCs w:val="24"/>
        </w:rPr>
        <w:br/>
        <w:t>特定の動作の直前で止める（Breakpoint）</w:t>
      </w:r>
      <w:r w:rsidRPr="00466C72">
        <w:rPr>
          <w:rFonts w:ascii="游ゴシック" w:eastAsia="游ゴシック" w:hAnsi="游ゴシック" w:cs="ＭＳ Ｐゴシック" w:hint="eastAsia"/>
          <w:color w:val="333333"/>
          <w:kern w:val="0"/>
          <w:sz w:val="24"/>
          <w:szCs w:val="24"/>
        </w:rPr>
        <w:br/>
        <w:t>変数の中身を表示する（Log Message）</w:t>
      </w:r>
      <w:r w:rsidRPr="00466C72">
        <w:rPr>
          <w:rFonts w:ascii="游ゴシック" w:eastAsia="游ゴシック" w:hAnsi="游ゴシック" w:cs="ＭＳ Ｐゴシック" w:hint="eastAsia"/>
          <w:color w:val="333333"/>
          <w:kern w:val="0"/>
          <w:sz w:val="24"/>
          <w:szCs w:val="24"/>
        </w:rPr>
        <w:br/>
        <w:t>予期せぬ致命的状態が発生した場合の対処法〜例外処理（Error Handling）</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エラーを補足する（</w:t>
      </w:r>
      <w:r w:rsidRPr="00466C72">
        <w:rPr>
          <w:rFonts w:ascii="inherit" w:eastAsia="游ゴシック" w:hAnsi="inherit" w:cs="ＭＳ Ｐゴシック"/>
          <w:b/>
          <w:bCs/>
          <w:color w:val="333333"/>
          <w:kern w:val="0"/>
          <w:sz w:val="24"/>
          <w:szCs w:val="24"/>
        </w:rPr>
        <w:t>Try Catch</w:t>
      </w:r>
      <w:r w:rsidRPr="00466C72">
        <w:rPr>
          <w:rFonts w:ascii="inherit" w:eastAsia="游ゴシック" w:hAnsi="inherit" w:cs="ＭＳ Ｐゴシック"/>
          <w:b/>
          <w:bCs/>
          <w:color w:val="333333"/>
          <w:kern w:val="0"/>
          <w:sz w:val="24"/>
          <w:szCs w:val="24"/>
        </w:rPr>
        <w:t>）</w:t>
      </w:r>
    </w:p>
    <w:p w:rsidR="00466C72" w:rsidRPr="00466C72" w:rsidRDefault="00466C72" w:rsidP="00466C72">
      <w:pPr>
        <w:widowControl/>
        <w:shd w:val="clear" w:color="auto" w:fill="FFFFFF"/>
        <w:jc w:val="left"/>
        <w:rPr>
          <w:rFonts w:ascii="游ゴシック" w:eastAsia="游ゴシック" w:hAnsi="游ゴシック" w:cs="ＭＳ Ｐゴシック"/>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17" style="width:0;height:0" o:hralign="center" o:hrstd="t" o:hr="t" fillcolor="#a0a0a0" stroked="f">
            <v:textbox inset="5.85pt,.7pt,5.85pt,.7pt"/>
          </v:rect>
        </w:pic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こちらの記事では、期待した通りにロボットが動かなかったり、エラーが出て動作しない場合に対処する方法について学習します。</w:t>
      </w:r>
      <w:r w:rsidRPr="00466C72">
        <w:rPr>
          <w:rFonts w:ascii="游ゴシック" w:eastAsia="游ゴシック" w:hAnsi="游ゴシック" w:cs="ＭＳ Ｐゴシック"/>
          <w:color w:val="333333"/>
          <w:kern w:val="0"/>
          <w:sz w:val="24"/>
          <w:szCs w:val="24"/>
        </w:rPr>
        <w:fldChar w:fldCharType="begin"/>
      </w:r>
      <w:r w:rsidRPr="00466C72">
        <w:rPr>
          <w:rFonts w:ascii="游ゴシック" w:eastAsia="游ゴシック" w:hAnsi="游ゴシック" w:cs="ＭＳ Ｐゴシック"/>
          <w:color w:val="333333"/>
          <w:kern w:val="0"/>
          <w:sz w:val="24"/>
          <w:szCs w:val="24"/>
        </w:rPr>
        <w:instrText xml:space="preserve"> HYPERLINK "https://tutorial.co.jp/rpa/2017/11/uipath-recording/" </w:instrText>
      </w:r>
      <w:r w:rsidRPr="00466C72">
        <w:rPr>
          <w:rFonts w:ascii="游ゴシック" w:eastAsia="游ゴシック" w:hAnsi="游ゴシック" w:cs="ＭＳ Ｐゴシック"/>
          <w:color w:val="333333"/>
          <w:kern w:val="0"/>
          <w:sz w:val="24"/>
          <w:szCs w:val="24"/>
        </w:rPr>
        <w:fldChar w:fldCharType="separate"/>
      </w:r>
      <w:r w:rsidRPr="00466C72">
        <w:rPr>
          <w:rFonts w:ascii="游ゴシック" w:eastAsia="游ゴシック" w:hAnsi="游ゴシック" w:cs="ＭＳ Ｐゴシック" w:hint="eastAsia"/>
          <w:color w:val="DF5147"/>
          <w:kern w:val="0"/>
          <w:sz w:val="24"/>
          <w:szCs w:val="24"/>
          <w:u w:val="single"/>
        </w:rPr>
        <w:t>RPA入門（3）</w:t>
      </w:r>
      <w:r w:rsidRPr="00466C72">
        <w:rPr>
          <w:rFonts w:ascii="游ゴシック" w:eastAsia="游ゴシック" w:hAnsi="游ゴシック" w:cs="ＭＳ Ｐゴシック"/>
          <w:color w:val="333333"/>
          <w:kern w:val="0"/>
          <w:sz w:val="24"/>
          <w:szCs w:val="24"/>
        </w:rPr>
        <w:fldChar w:fldCharType="end"/>
      </w:r>
      <w:r w:rsidRPr="00466C72">
        <w:rPr>
          <w:rFonts w:ascii="游ゴシック" w:eastAsia="游ゴシック" w:hAnsi="游ゴシック" w:cs="ＭＳ Ｐゴシック" w:hint="eastAsia"/>
          <w:color w:val="333333"/>
          <w:kern w:val="0"/>
          <w:sz w:val="24"/>
          <w:szCs w:val="24"/>
        </w:rPr>
        <w:t>の記事で作成した「数当てゲーム」を用いてデバッグを学習します。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ロボットが期待通りの動作をしない時</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作成したロボットが期待通りの動作をしない場合があります。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特に、自動レコーディングを用いて作ったロボットは値を変更した時などに期待通りの場所をクリックしなかったり、クリックすべき場所を発見できずにストールしてしまうことなどがよくみられます。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ロボットが異常停止してしまう時</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期待通りの動作をしないという中には、ロボット自体が異常停止してしまうケースもあります。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例えば、ユーザーが入力するテキストの形式が期待と違う、Webサイトから取得してきたデータの形式が期待と違うなどです。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前回作成した、数当てゲームでは、入力が数字である必要がありますが、「おはよう」などの文字列も入力できてしまいます。この場合ロボットは、異常停止します。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問題は、問題の場所が特定できないこと</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上述のように、原因がわかっていて動作しないというのであれば、すぐに修正ができます。しかし、ロボットを普通に実行していると、想定外の事態でどこで何が問題だったのかがわからないようなケースにもたくさん遭遇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そこで、ここでは、 </w:t>
      </w:r>
      <w:r w:rsidRPr="00466C72">
        <w:rPr>
          <w:rFonts w:ascii="游ゴシック" w:eastAsia="游ゴシック" w:hAnsi="游ゴシック" w:cs="ＭＳ Ｐゴシック" w:hint="eastAsia"/>
          <w:b/>
          <w:bCs/>
          <w:color w:val="333333"/>
          <w:kern w:val="0"/>
          <w:sz w:val="24"/>
          <w:szCs w:val="24"/>
        </w:rPr>
        <w:t>問題の場所発見に着目</w:t>
      </w:r>
      <w:r w:rsidRPr="00466C72">
        <w:rPr>
          <w:rFonts w:ascii="游ゴシック" w:eastAsia="游ゴシック" w:hAnsi="游ゴシック" w:cs="ＭＳ Ｐゴシック" w:hint="eastAsia"/>
          <w:color w:val="333333"/>
          <w:kern w:val="0"/>
          <w:sz w:val="24"/>
          <w:szCs w:val="24"/>
        </w:rPr>
        <w:t> して</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上でどのような機能が提供されているのかを学習してきます。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18"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デバッグ実行モード</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どこを実行しているのかがわかる「デバッグ実行モード」</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リボン &gt; EXECUTE &gt; Debug でデバッグ実行モードでロボットを起動できます。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デバッグ実行中は、動作中の部分が設定ファイル上でハイライトされわかるようになっています。Slow StepというボタンをONにしておけば、動作もゆっくりになります。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とりあえず、Slow StepをONにして、デバッグ実行してみましょう。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715125" cy="1828800"/>
            <wp:effectExtent l="0" t="0" r="9525" b="0"/>
            <wp:docPr id="80" name="図 80" descr="https://d1zzsytabgxvtl.cloudfront.net/wp-content/uploads/2019/03/1-1.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d1zzsytabgxvtl.cloudfront.net/wp-content/uploads/2019/03/1-1.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15125" cy="18288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Step into</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一つ一つ確認しながら進められる</w:t>
      </w:r>
      <w:r w:rsidRPr="00466C72">
        <w:rPr>
          <w:rFonts w:ascii="inherit" w:eastAsia="游ゴシック" w:hAnsi="inherit" w:cs="ＭＳ Ｐゴシック"/>
          <w:b/>
          <w:bCs/>
          <w:color w:val="333333"/>
          <w:kern w:val="0"/>
          <w:sz w:val="27"/>
          <w:szCs w:val="27"/>
        </w:rPr>
        <w:t xml:space="preserve"> Step into</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リボン &gt; EXECUTE &gt; Step into をクリックしてみましょう。このボタンは、何度もクリックすることになるので、（F11）で実行する方法も是非覚えてください。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早速実行してみましょう。先ほどのデバッグ実行モードをクリックの度に一つ一つ進めていく形になっていることがわかると思います。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入れ子になった部分から出て来るステップも詳細に確認できるので丁寧に手順を確認するにはおすすめの方法です。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6724650" cy="1857375"/>
            <wp:effectExtent l="0" t="0" r="0" b="9525"/>
            <wp:docPr id="79" name="図 79" descr="https://d1zzsytabgxvtl.cloudfront.net/wp-content/uploads/2019/03/2-1.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d1zzsytabgxvtl.cloudfront.net/wp-content/uploads/2019/03/2-1.png">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24650" cy="18573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Breakpoints</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特定の部分でロボットの動作を止める</w:t>
      </w:r>
      <w:r w:rsidRPr="00466C72">
        <w:rPr>
          <w:rFonts w:ascii="inherit" w:eastAsia="游ゴシック" w:hAnsi="inherit" w:cs="ＭＳ Ｐゴシック"/>
          <w:b/>
          <w:bCs/>
          <w:color w:val="333333"/>
          <w:kern w:val="0"/>
          <w:sz w:val="27"/>
          <w:szCs w:val="27"/>
        </w:rPr>
        <w:t xml:space="preserve"> Breakpoints</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アクティビティを選択した状態で、リボン &gt; EXECUTE &gt; Breakpointsから、”Toggle Breakpoint” を選択してみましょう。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アクティビティに、ブレークポイントのマーク（斜め縞の赤丸）が出ていると思います。同じように “Toggle Breakpoint” を選択すると、今度はマークが消えます。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ブレークポイントを設定した状態でデバッグ実行をしてみましょう。ブレークポイントで処理が一時停止されます。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デバッグの効率のためにブレークポイントまで一気に処理を実行させたり、ブレークポイントの時点で変数の中身を見たいときなどに重宝します。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2362200"/>
            <wp:effectExtent l="0" t="0" r="0" b="0"/>
            <wp:docPr id="78" name="図 78" descr="https://d1zzsytabgxvtl.cloudfront.net/wp-content/uploads/2019/03/3-1.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d1zzsytabgxvtl.cloudfront.net/wp-content/uploads/2019/03/3-1.pn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620000" cy="23622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Log Message</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ログに内部状態を出力させる</w:t>
      </w:r>
      <w:r w:rsidRPr="00466C72">
        <w:rPr>
          <w:rFonts w:ascii="inherit" w:eastAsia="游ゴシック" w:hAnsi="inherit" w:cs="ＭＳ Ｐゴシック"/>
          <w:b/>
          <w:bCs/>
          <w:color w:val="333333"/>
          <w:kern w:val="0"/>
          <w:sz w:val="27"/>
          <w:szCs w:val="27"/>
        </w:rPr>
        <w:t xml:space="preserve"> Log Message</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アクティビティより、Log Message を追加してみましょう。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数当てゲームの answer を設定したあとに、answer に正しい値が代入されているかをチェックしてみます。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Log の出力先は、テキストファイルか、実行中に登場する Output パネルになります。Log Messageは、デバッグ中じゃないものも記録できるので、実行中の情報を集めておきたいときにも重宝します。ただし、Log Messageの中にセキュリティ上問題になりそうなものを含めいないように注意しておきましょう。アクティビティには、Logに出力させないPrivateというプロパティもあります。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390775"/>
            <wp:effectExtent l="0" t="0" r="0" b="9525"/>
            <wp:docPr id="77" name="図 77" descr="https://d1zzsytabgxvtl.cloudfront.net/wp-content/uploads/2019/03/4-1.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d1zzsytabgxvtl.cloudfront.net/wp-content/uploads/2019/03/4-1.png">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620000" cy="2390775"/>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変数の表示</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変数の現在の状態を表示する</w:t>
      </w:r>
      <w:r w:rsidRPr="00466C72">
        <w:rPr>
          <w:rFonts w:ascii="inherit" w:eastAsia="游ゴシック" w:hAnsi="inherit" w:cs="ＭＳ Ｐゴシック"/>
          <w:b/>
          <w:bCs/>
          <w:color w:val="333333"/>
          <w:kern w:val="0"/>
          <w:sz w:val="27"/>
          <w:szCs w:val="27"/>
        </w:rPr>
        <w:t xml:space="preserve"> Locals</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デバッグ実行すると、Outputパネルの下に、”Locals”というタブが出てきます。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これを表示すると、ローカル変数の現在の値を参照することができます。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ブレークポイントと合わせて活用してください。</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変数の値を表示する</w:t>
      </w:r>
      <w:r w:rsidRPr="00466C72">
        <w:rPr>
          <w:rFonts w:ascii="inherit" w:eastAsia="游ゴシック" w:hAnsi="inherit" w:cs="ＭＳ Ｐゴシック"/>
          <w:b/>
          <w:bCs/>
          <w:color w:val="333333"/>
          <w:kern w:val="0"/>
          <w:sz w:val="27"/>
          <w:szCs w:val="27"/>
        </w:rPr>
        <w:t>Locals</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6105525" cy="3543300"/>
            <wp:effectExtent l="0" t="0" r="9525" b="0"/>
            <wp:docPr id="76" name="図 76" descr="https://d1zzsytabgxvtl.cloudfront.net/wp-content/uploads/2019/03/5-1.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d1zzsytabgxvtl.cloudfront.net/wp-content/uploads/2019/03/5-1.png">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05525" cy="354330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24"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例外処理（</w:t>
      </w:r>
      <w:r w:rsidRPr="00466C72">
        <w:rPr>
          <w:rFonts w:ascii="inherit" w:eastAsia="游ゴシック" w:hAnsi="inherit" w:cs="ＭＳ Ｐゴシック"/>
          <w:b/>
          <w:bCs/>
          <w:color w:val="FFFFFF"/>
          <w:kern w:val="0"/>
          <w:sz w:val="36"/>
          <w:szCs w:val="36"/>
        </w:rPr>
        <w:t>Error Handling</w:t>
      </w:r>
      <w:r w:rsidRPr="00466C72">
        <w:rPr>
          <w:rFonts w:ascii="inherit" w:eastAsia="游ゴシック" w:hAnsi="inherit" w:cs="ＭＳ Ｐゴシック"/>
          <w:b/>
          <w:bCs/>
          <w:color w:val="FFFFFF"/>
          <w:kern w:val="0"/>
          <w:sz w:val="36"/>
          <w:szCs w:val="36"/>
        </w:rPr>
        <w:t>）</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例外の発生</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ロボットが動作を継続できない状態に陥った時、ロボットは異常終了してしまいます。終了する前に、管理者へ通知を出したり、仕掛かりの仕事を元に戻したりしたい時、どうすればよいでしょうか。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この機能を提供しているのが、Error Handlingに関連するの一連のアクティビティです。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試しに例外を発生させてみましょう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前回作成した「数当てゲーム」の入力として、数字ではなく、「およよう」と文字列を入れてみてください。</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エラーメッセージ</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期待通りに例外が発生したところと思います。詳細を表示することもできますし、エラーメッセージをコピーすることもできます。理解できないエラーについては、そのままgoogleで検索すると解決策が見つかることもあ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proofErr w:type="spellStart"/>
      <w:r w:rsidRPr="00466C72">
        <w:rPr>
          <w:rFonts w:ascii="游ゴシック" w:eastAsia="游ゴシック" w:hAnsi="游ゴシック" w:cs="ＭＳ Ｐゴシック" w:hint="eastAsia"/>
          <w:i/>
          <w:iCs/>
          <w:color w:val="333333"/>
          <w:kern w:val="0"/>
          <w:sz w:val="24"/>
          <w:szCs w:val="24"/>
        </w:rPr>
        <w:t>UiPath</w:t>
      </w:r>
      <w:proofErr w:type="spellEnd"/>
      <w:r w:rsidRPr="00466C72">
        <w:rPr>
          <w:rFonts w:ascii="游ゴシック" w:eastAsia="游ゴシック" w:hAnsi="游ゴシック" w:cs="ＭＳ Ｐゴシック" w:hint="eastAsia"/>
          <w:i/>
          <w:iCs/>
          <w:color w:val="333333"/>
          <w:kern w:val="0"/>
          <w:sz w:val="24"/>
          <w:szCs w:val="24"/>
        </w:rPr>
        <w:t>では、VB .NET を採用</w:t>
      </w:r>
      <w:r w:rsidRPr="00466C72">
        <w:rPr>
          <w:rFonts w:ascii="游ゴシック" w:eastAsia="游ゴシック" w:hAnsi="游ゴシック" w:cs="ＭＳ Ｐゴシック" w:hint="eastAsia"/>
          <w:color w:val="333333"/>
          <w:kern w:val="0"/>
          <w:sz w:val="24"/>
          <w:szCs w:val="24"/>
        </w:rPr>
        <w:t> していますので、VB .NET系の情報を探すのが良いですね。</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981575" cy="2076450"/>
            <wp:effectExtent l="0" t="0" r="9525" b="0"/>
            <wp:docPr id="75" name="図 75" descr="https://d1zzsytabgxvtl.cloudfront.net/wp-content/uploads/2019/03/6-1.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d1zzsytabgxvtl.cloudfront.net/wp-content/uploads/2019/03/6-1.png">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81575" cy="20764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「文字列と数値の比較は実装されていない」という趣旨のメッセージが出ました。</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例外が発生した場所は、先ほど紹介したデバッグ方法で確認します。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例外処理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先ほどの例外を正しく処理するために、次のような方針で対処してみましょう。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方針</w:t>
      </w:r>
    </w:p>
    <w:p w:rsidR="00466C72" w:rsidRPr="00466C72" w:rsidRDefault="00466C72" w:rsidP="00466C72">
      <w:pPr>
        <w:widowControl/>
        <w:numPr>
          <w:ilvl w:val="0"/>
          <w:numId w:val="62"/>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正解判定を別アクティビティにする（ここで例外を捕捉）</w:t>
      </w:r>
    </w:p>
    <w:p w:rsidR="00466C72" w:rsidRPr="00466C72" w:rsidRDefault="00466C72" w:rsidP="00466C72">
      <w:pPr>
        <w:widowControl/>
        <w:numPr>
          <w:ilvl w:val="0"/>
          <w:numId w:val="6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エラー発生有無を変数で管理（Try Catch内でFlowchartの遷移を定義できないため）</w:t>
      </w:r>
    </w:p>
    <w:p w:rsidR="00466C72" w:rsidRPr="00466C72" w:rsidRDefault="00466C72" w:rsidP="00466C72">
      <w:pPr>
        <w:widowControl/>
        <w:numPr>
          <w:ilvl w:val="0"/>
          <w:numId w:val="6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Flow Decision で発生していたら入力ダイアログに返す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Try catch </w:t>
      </w:r>
      <w:r w:rsidRPr="00466C72">
        <w:rPr>
          <w:rFonts w:ascii="inherit" w:eastAsia="游ゴシック" w:hAnsi="inherit" w:cs="ＭＳ Ｐゴシック"/>
          <w:b/>
          <w:bCs/>
          <w:color w:val="333333"/>
          <w:kern w:val="0"/>
          <w:sz w:val="27"/>
          <w:szCs w:val="27"/>
        </w:rPr>
        <w:t>の配置の仕方</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例外処理は、Try catchアクティビティを使います。他のアクティビティのようにアクティビティパネルからドラッグで登録することもできますが、アクティビティを右クリックして、「Surround with Try Catch」というメニューが用意されているので、そちらを使ってみましょう。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381250"/>
            <wp:effectExtent l="0" t="0" r="0" b="0"/>
            <wp:docPr id="74" name="図 74" descr="https://d1zzsytabgxvtl.cloudfront.net/wp-content/uploads/2019/03/7-1.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d1zzsytabgxvtl.cloudfront.net/wp-content/uploads/2019/03/7-1.pn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20000" cy="23812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27"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Try catch</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概要</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Try catch は、Try（例外が発生するかもしれない実行したい処理）、Catch（発生した例外と後処理）、Finally（必ず実行する処理）の３つから構成されています。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Try catchは、表示名くらいしかプロパティがありません。他は、中身にアクティビティを定義して実装していきます。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先ほどの例外の捕捉</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先ほど発生したエラーのタイプは、「</w:t>
      </w:r>
      <w:proofErr w:type="spellStart"/>
      <w:r w:rsidRPr="00466C72">
        <w:rPr>
          <w:rFonts w:ascii="游ゴシック" w:eastAsia="游ゴシック" w:hAnsi="游ゴシック" w:cs="ＭＳ Ｐゴシック" w:hint="eastAsia"/>
          <w:color w:val="333333"/>
          <w:kern w:val="0"/>
          <w:sz w:val="24"/>
          <w:szCs w:val="24"/>
        </w:rPr>
        <w:t>InvalidOperationException</w:t>
      </w:r>
      <w:proofErr w:type="spellEnd"/>
      <w:r w:rsidRPr="00466C72">
        <w:rPr>
          <w:rFonts w:ascii="游ゴシック" w:eastAsia="游ゴシック" w:hAnsi="游ゴシック" w:cs="ＭＳ Ｐゴシック" w:hint="eastAsia"/>
          <w:color w:val="333333"/>
          <w:kern w:val="0"/>
          <w:sz w:val="24"/>
          <w:szCs w:val="24"/>
        </w:rPr>
        <w:t>」でした、ここでは、汎用的に例外を捕捉できる「</w:t>
      </w:r>
      <w:proofErr w:type="spellStart"/>
      <w:r w:rsidRPr="00466C72">
        <w:rPr>
          <w:rFonts w:ascii="游ゴシック" w:eastAsia="游ゴシック" w:hAnsi="游ゴシック" w:cs="ＭＳ Ｐゴシック" w:hint="eastAsia"/>
          <w:color w:val="333333"/>
          <w:kern w:val="0"/>
          <w:sz w:val="24"/>
          <w:szCs w:val="24"/>
        </w:rPr>
        <w:t>System.Exception</w:t>
      </w:r>
      <w:proofErr w:type="spellEnd"/>
      <w:r w:rsidRPr="00466C72">
        <w:rPr>
          <w:rFonts w:ascii="游ゴシック" w:eastAsia="游ゴシック" w:hAnsi="游ゴシック" w:cs="ＭＳ Ｐゴシック" w:hint="eastAsia"/>
          <w:color w:val="333333"/>
          <w:kern w:val="0"/>
          <w:sz w:val="24"/>
          <w:szCs w:val="24"/>
        </w:rPr>
        <w:t>」を使い、これをCatchのところに加えます。発生する例外が予測できる場合は、必要に応じて補足する例外クラスを具体的に指定しましょう。より柔軟な対応が可能になります。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 xml:space="preserve">Catchの中身は、Message Box で、「数値を入力してください。」とし、必要に応じてエラーの内容を表示する Log Message を使ってください。例外発生の有無を判定するための </w:t>
      </w:r>
      <w:proofErr w:type="spellStart"/>
      <w:r w:rsidRPr="00466C72">
        <w:rPr>
          <w:rFonts w:ascii="游ゴシック" w:eastAsia="游ゴシック" w:hAnsi="游ゴシック" w:cs="ＭＳ Ｐゴシック" w:hint="eastAsia"/>
          <w:color w:val="333333"/>
          <w:kern w:val="0"/>
          <w:sz w:val="24"/>
          <w:szCs w:val="24"/>
        </w:rPr>
        <w:t>hasError</w:t>
      </w:r>
      <w:proofErr w:type="spellEnd"/>
      <w:r w:rsidRPr="00466C72">
        <w:rPr>
          <w:rFonts w:ascii="游ゴシック" w:eastAsia="游ゴシック" w:hAnsi="游ゴシック" w:cs="ＭＳ Ｐゴシック" w:hint="eastAsia"/>
          <w:color w:val="333333"/>
          <w:kern w:val="0"/>
          <w:sz w:val="24"/>
          <w:szCs w:val="24"/>
        </w:rPr>
        <w:t xml:space="preserve"> への値の代入を行います。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Finallyは、特にする処理がないので空白のままとします。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例外処理エクササイズ</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数あてゲームに例外処理を追加してみましょう。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完成イメージ</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15240000" cy="8362950"/>
            <wp:effectExtent l="0" t="0" r="0" b="0"/>
            <wp:docPr id="73" name="図 73" descr="https://d1zzsytabgxvtl.cloudfront.net/wp-content/uploads/2019/03/8-2.pn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d1zzsytabgxvtl.cloudfront.net/wp-content/uploads/2019/03/8-2.pn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240000" cy="8362950"/>
                    </a:xfrm>
                    <a:prstGeom prst="rect">
                      <a:avLst/>
                    </a:prstGeom>
                    <a:noFill/>
                    <a:ln>
                      <a:noFill/>
                    </a:ln>
                  </pic:spPr>
                </pic:pic>
              </a:graphicData>
            </a:graphic>
          </wp:inline>
        </w:drawing>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lastRenderedPageBreak/>
        <w:pict>
          <v:rect id="_x0000_i1229"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復習</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今回は、期待した通りにロボットが動かなかったり、エラーがでて動作しない場合に対処する方法、デバッギングの方法を学習しました。</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ロボットの動作が期待と異なる時の対処方法〜デバッグ</w:t>
      </w:r>
    </w:p>
    <w:p w:rsidR="00466C72" w:rsidRPr="00466C72" w:rsidRDefault="00466C72" w:rsidP="00466C72">
      <w:pPr>
        <w:widowControl/>
        <w:numPr>
          <w:ilvl w:val="0"/>
          <w:numId w:val="63"/>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どんなときにデバッグが必要になるかせつめいしてください</w:t>
      </w:r>
    </w:p>
    <w:p w:rsidR="00466C72" w:rsidRPr="00466C72" w:rsidRDefault="00466C72" w:rsidP="00466C72">
      <w:pPr>
        <w:widowControl/>
        <w:numPr>
          <w:ilvl w:val="0"/>
          <w:numId w:val="63"/>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動作中のアクティビティを確認する方法について説明してください</w:t>
      </w:r>
    </w:p>
    <w:p w:rsidR="00466C72" w:rsidRPr="00466C72" w:rsidRDefault="00466C72" w:rsidP="00466C72">
      <w:pPr>
        <w:widowControl/>
        <w:numPr>
          <w:ilvl w:val="0"/>
          <w:numId w:val="63"/>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特定の動作の直前で止める方法について説明してください</w:t>
      </w:r>
    </w:p>
    <w:p w:rsidR="00466C72" w:rsidRPr="00466C72" w:rsidRDefault="00466C72" w:rsidP="00466C72">
      <w:pPr>
        <w:widowControl/>
        <w:numPr>
          <w:ilvl w:val="0"/>
          <w:numId w:val="63"/>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変数の中身を表示する方法について説明してください</w:t>
      </w:r>
    </w:p>
    <w:p w:rsidR="00466C72" w:rsidRPr="00466C72" w:rsidRDefault="00466C72" w:rsidP="00466C72">
      <w:pPr>
        <w:widowControl/>
        <w:pBdr>
          <w:bottom w:val="single" w:sz="6" w:space="0" w:color="CCCCCC"/>
        </w:pBdr>
        <w:shd w:val="clear" w:color="auto" w:fill="FFFFFF"/>
        <w:spacing w:after="100" w:afterAutospacing="1"/>
        <w:jc w:val="left"/>
        <w:outlineLvl w:val="3"/>
        <w:rPr>
          <w:rFonts w:ascii="inherit" w:eastAsia="游ゴシック" w:hAnsi="inherit" w:cs="ＭＳ Ｐゴシック" w:hint="eastAsia"/>
          <w:b/>
          <w:bCs/>
          <w:color w:val="333333"/>
          <w:kern w:val="0"/>
          <w:sz w:val="24"/>
          <w:szCs w:val="24"/>
        </w:rPr>
      </w:pPr>
      <w:r w:rsidRPr="00466C72">
        <w:rPr>
          <w:rFonts w:ascii="inherit" w:eastAsia="游ゴシック" w:hAnsi="inherit" w:cs="ＭＳ Ｐゴシック"/>
          <w:b/>
          <w:bCs/>
          <w:color w:val="333333"/>
          <w:kern w:val="0"/>
          <w:sz w:val="24"/>
          <w:szCs w:val="24"/>
        </w:rPr>
        <w:t>予期せぬ致命的状態が発生した場合の対処法〜例外処理（</w:t>
      </w:r>
      <w:r w:rsidRPr="00466C72">
        <w:rPr>
          <w:rFonts w:ascii="inherit" w:eastAsia="游ゴシック" w:hAnsi="inherit" w:cs="ＭＳ Ｐゴシック"/>
          <w:b/>
          <w:bCs/>
          <w:color w:val="333333"/>
          <w:kern w:val="0"/>
          <w:sz w:val="24"/>
          <w:szCs w:val="24"/>
        </w:rPr>
        <w:t>Error Handling</w:t>
      </w:r>
      <w:r w:rsidRPr="00466C72">
        <w:rPr>
          <w:rFonts w:ascii="inherit" w:eastAsia="游ゴシック" w:hAnsi="inherit" w:cs="ＭＳ Ｐゴシック"/>
          <w:b/>
          <w:bCs/>
          <w:color w:val="333333"/>
          <w:kern w:val="0"/>
          <w:sz w:val="24"/>
          <w:szCs w:val="24"/>
        </w:rPr>
        <w:t>）</w:t>
      </w:r>
    </w:p>
    <w:p w:rsidR="00466C72" w:rsidRPr="00466C72" w:rsidRDefault="00466C72" w:rsidP="00466C72">
      <w:pPr>
        <w:widowControl/>
        <w:numPr>
          <w:ilvl w:val="0"/>
          <w:numId w:val="64"/>
        </w:numPr>
        <w:shd w:val="clear" w:color="auto" w:fill="FFFFFF"/>
        <w:spacing w:before="100" w:beforeAutospacing="1" w:after="100" w:afterAutospacing="1"/>
        <w:ind w:left="600"/>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どんなときに例外処理が必要になるか説明してください</w:t>
      </w:r>
    </w:p>
    <w:p w:rsidR="00466C72" w:rsidRPr="00466C72" w:rsidRDefault="00466C72" w:rsidP="00466C72">
      <w:pPr>
        <w:widowControl/>
        <w:numPr>
          <w:ilvl w:val="0"/>
          <w:numId w:val="6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例外が発生した時に、正常系として処理する方法を説明してください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また次回。</w:t>
      </w:r>
    </w:p>
    <w:p w:rsidR="00466C72" w:rsidRPr="00466C72" w:rsidRDefault="00466C72" w:rsidP="00466C72">
      <w:pPr>
        <w:widowControl/>
        <w:shd w:val="clear" w:color="auto" w:fill="FFFFFF"/>
        <w:spacing w:after="120"/>
        <w:jc w:val="left"/>
        <w:outlineLvl w:val="0"/>
        <w:rPr>
          <w:rFonts w:ascii="inherit" w:eastAsia="游ゴシック" w:hAnsi="inherit" w:cs="ＭＳ Ｐゴシック"/>
          <w:color w:val="222222"/>
          <w:kern w:val="36"/>
          <w:sz w:val="48"/>
          <w:szCs w:val="48"/>
        </w:rPr>
      </w:pPr>
      <w:proofErr w:type="spellStart"/>
      <w:r w:rsidRPr="00466C72">
        <w:rPr>
          <w:rFonts w:ascii="inherit" w:eastAsia="游ゴシック" w:hAnsi="inherit" w:cs="ＭＳ Ｐゴシック"/>
          <w:color w:val="222222"/>
          <w:kern w:val="36"/>
          <w:sz w:val="48"/>
          <w:szCs w:val="48"/>
        </w:rPr>
        <w:t>UiPath</w:t>
      </w:r>
      <w:proofErr w:type="spellEnd"/>
      <w:r w:rsidRPr="00466C72">
        <w:rPr>
          <w:rFonts w:ascii="inherit" w:eastAsia="游ゴシック" w:hAnsi="inherit" w:cs="ＭＳ Ｐゴシック"/>
          <w:color w:val="222222"/>
          <w:kern w:val="36"/>
          <w:sz w:val="48"/>
          <w:szCs w:val="48"/>
        </w:rPr>
        <w:t>ではじめる</w:t>
      </w:r>
      <w:r w:rsidRPr="00466C72">
        <w:rPr>
          <w:rFonts w:ascii="inherit" w:eastAsia="游ゴシック" w:hAnsi="inherit" w:cs="ＭＳ Ｐゴシック"/>
          <w:color w:val="222222"/>
          <w:kern w:val="36"/>
          <w:sz w:val="48"/>
          <w:szCs w:val="48"/>
        </w:rPr>
        <w:t>RPA</w:t>
      </w:r>
      <w:r w:rsidRPr="00466C72">
        <w:rPr>
          <w:rFonts w:ascii="inherit" w:eastAsia="游ゴシック" w:hAnsi="inherit" w:cs="ＭＳ Ｐゴシック"/>
          <w:color w:val="222222"/>
          <w:kern w:val="36"/>
          <w:sz w:val="48"/>
          <w:szCs w:val="48"/>
        </w:rPr>
        <w:t>入門（５）〜</w:t>
      </w:r>
      <w:r w:rsidRPr="00466C72">
        <w:rPr>
          <w:rFonts w:ascii="inherit" w:eastAsia="游ゴシック" w:hAnsi="inherit" w:cs="ＭＳ Ｐゴシック"/>
          <w:color w:val="222222"/>
          <w:kern w:val="36"/>
          <w:sz w:val="48"/>
          <w:szCs w:val="48"/>
        </w:rPr>
        <w:t xml:space="preserve"> </w:t>
      </w:r>
      <w:r w:rsidRPr="00466C72">
        <w:rPr>
          <w:rFonts w:ascii="inherit" w:eastAsia="游ゴシック" w:hAnsi="inherit" w:cs="ＭＳ Ｐゴシック"/>
          <w:color w:val="222222"/>
          <w:kern w:val="36"/>
          <w:sz w:val="48"/>
          <w:szCs w:val="48"/>
        </w:rPr>
        <w:t>アプリケーション自動化編</w:t>
      </w:r>
    </w:p>
    <w:p w:rsidR="00466C72" w:rsidRPr="00466C72" w:rsidRDefault="00466C72" w:rsidP="00466C72">
      <w:pPr>
        <w:widowControl/>
        <w:numPr>
          <w:ilvl w:val="0"/>
          <w:numId w:val="65"/>
        </w:numPr>
        <w:shd w:val="clear" w:color="auto" w:fill="FFFFFF"/>
        <w:ind w:left="0" w:right="210"/>
        <w:jc w:val="left"/>
        <w:rPr>
          <w:rFonts w:ascii="游ゴシック" w:eastAsia="游ゴシック" w:hAnsi="游ゴシック" w:cs="ＭＳ Ｐゴシック"/>
          <w:color w:val="A3A6A8"/>
          <w:kern w:val="0"/>
          <w:sz w:val="24"/>
          <w:szCs w:val="24"/>
        </w:rPr>
      </w:pPr>
      <w:r w:rsidRPr="00466C72">
        <w:rPr>
          <w:rFonts w:ascii="游ゴシック" w:eastAsia="游ゴシック" w:hAnsi="游ゴシック" w:cs="ＭＳ Ｐゴシック" w:hint="eastAsia"/>
          <w:color w:val="A3A6A8"/>
          <w:kern w:val="0"/>
          <w:sz w:val="24"/>
          <w:szCs w:val="24"/>
        </w:rPr>
        <w:t>2017年11月21日</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A3A6A8"/>
          <w:kern w:val="0"/>
          <w:sz w:val="24"/>
          <w:szCs w:val="24"/>
        </w:rPr>
      </w:pPr>
      <w:r w:rsidRPr="00466C72">
        <w:rPr>
          <w:rFonts w:ascii="游ゴシック" w:eastAsia="游ゴシック" w:hAnsi="游ゴシック" w:cs="ＭＳ Ｐゴシック" w:hint="eastAsia"/>
          <w:color w:val="A3A6A8"/>
          <w:kern w:val="0"/>
          <w:sz w:val="24"/>
          <w:szCs w:val="24"/>
        </w:rPr>
        <w:t> </w:t>
      </w:r>
    </w:p>
    <w:p w:rsidR="00466C72" w:rsidRPr="00466C72" w:rsidRDefault="00466C72" w:rsidP="00466C72">
      <w:pPr>
        <w:widowControl/>
        <w:numPr>
          <w:ilvl w:val="0"/>
          <w:numId w:val="65"/>
        </w:numPr>
        <w:shd w:val="clear" w:color="auto" w:fill="FFFFFF"/>
        <w:ind w:left="0" w:right="210"/>
        <w:jc w:val="left"/>
        <w:rPr>
          <w:rFonts w:ascii="游ゴシック" w:eastAsia="游ゴシック" w:hAnsi="游ゴシック" w:cs="ＭＳ Ｐゴシック" w:hint="eastAsia"/>
          <w:color w:val="A3A6A8"/>
          <w:kern w:val="0"/>
          <w:sz w:val="24"/>
          <w:szCs w:val="24"/>
        </w:rPr>
      </w:pPr>
      <w:hyperlink r:id="rId170" w:history="1">
        <w:r w:rsidRPr="00466C72">
          <w:rPr>
            <w:rFonts w:ascii="游ゴシック" w:eastAsia="游ゴシック" w:hAnsi="游ゴシック" w:cs="ＭＳ Ｐゴシック" w:hint="eastAsia"/>
            <w:color w:val="A3A6A8"/>
            <w:kern w:val="0"/>
            <w:sz w:val="24"/>
            <w:szCs w:val="24"/>
            <w:u w:val="single"/>
          </w:rPr>
          <w:t>RPA</w:t>
        </w:r>
      </w:hyperlink>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こちらの記事では、アプリケーションとの連携について学習します。アプリケーションとは、例えばエクセル、ワード、PDF、E-mail、インターネットブラウザなどです。UIからの操作を記録させる方法でもできますので、効率の良い方法を見つけてください。</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今回の内容</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b/>
          <w:bCs/>
          <w:color w:val="333333"/>
          <w:kern w:val="0"/>
          <w:sz w:val="24"/>
          <w:szCs w:val="24"/>
        </w:rPr>
        <w:t>エクセル書類からのデータの読み取りと書き込み</w:t>
      </w:r>
    </w:p>
    <w:p w:rsidR="00466C72" w:rsidRPr="00466C72" w:rsidRDefault="00466C72" w:rsidP="00466C72">
      <w:pPr>
        <w:widowControl/>
        <w:numPr>
          <w:ilvl w:val="0"/>
          <w:numId w:val="66"/>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読み込み、書き込み</w:t>
      </w:r>
    </w:p>
    <w:p w:rsidR="00466C72" w:rsidRPr="00466C72" w:rsidRDefault="00466C72" w:rsidP="00466C72">
      <w:pPr>
        <w:widowControl/>
        <w:numPr>
          <w:ilvl w:val="0"/>
          <w:numId w:val="66"/>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繰り返し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b/>
          <w:bCs/>
          <w:color w:val="333333"/>
          <w:kern w:val="0"/>
          <w:sz w:val="24"/>
          <w:szCs w:val="24"/>
        </w:rPr>
        <w:t>ブラウザを用いた自動化とデータの読み取り</w:t>
      </w:r>
    </w:p>
    <w:p w:rsidR="00466C72" w:rsidRPr="00466C72" w:rsidRDefault="00466C72" w:rsidP="00466C72">
      <w:pPr>
        <w:widowControl/>
        <w:numPr>
          <w:ilvl w:val="0"/>
          <w:numId w:val="67"/>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自動検索、結果表示</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b/>
          <w:bCs/>
          <w:color w:val="333333"/>
          <w:kern w:val="0"/>
          <w:sz w:val="24"/>
          <w:szCs w:val="24"/>
        </w:rPr>
        <w:lastRenderedPageBreak/>
        <w:t>ワード書類の読み取りと書き込み（文字列置換）</w:t>
      </w:r>
    </w:p>
    <w:p w:rsidR="00466C72" w:rsidRPr="00466C72" w:rsidRDefault="00466C72" w:rsidP="00466C72">
      <w:pPr>
        <w:widowControl/>
        <w:numPr>
          <w:ilvl w:val="0"/>
          <w:numId w:val="68"/>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書類の読み込み、検索、書き込み</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b/>
          <w:bCs/>
          <w:color w:val="333333"/>
          <w:kern w:val="0"/>
          <w:sz w:val="24"/>
          <w:szCs w:val="24"/>
        </w:rPr>
        <w:t>PDFからのデータ読み取り</w:t>
      </w:r>
    </w:p>
    <w:p w:rsidR="00466C72" w:rsidRPr="00466C72" w:rsidRDefault="00466C72" w:rsidP="00466C72">
      <w:pPr>
        <w:widowControl/>
        <w:numPr>
          <w:ilvl w:val="0"/>
          <w:numId w:val="69"/>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請求書データの読み取り</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b/>
          <w:bCs/>
          <w:color w:val="333333"/>
          <w:kern w:val="0"/>
          <w:sz w:val="24"/>
          <w:szCs w:val="24"/>
        </w:rPr>
        <w:t>Eメールの送受信</w:t>
      </w:r>
    </w:p>
    <w:p w:rsidR="00466C72" w:rsidRPr="00466C72" w:rsidRDefault="00466C72" w:rsidP="00466C72">
      <w:pPr>
        <w:widowControl/>
        <w:numPr>
          <w:ilvl w:val="0"/>
          <w:numId w:val="70"/>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Eメールの設定</w:t>
      </w:r>
    </w:p>
    <w:p w:rsidR="00466C72" w:rsidRPr="00466C72" w:rsidRDefault="00466C72" w:rsidP="00466C72">
      <w:pPr>
        <w:widowControl/>
        <w:numPr>
          <w:ilvl w:val="0"/>
          <w:numId w:val="70"/>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Eメールの受信</w:t>
      </w:r>
    </w:p>
    <w:p w:rsidR="00466C72" w:rsidRPr="00466C72" w:rsidRDefault="00466C72" w:rsidP="00466C72">
      <w:pPr>
        <w:widowControl/>
        <w:numPr>
          <w:ilvl w:val="0"/>
          <w:numId w:val="70"/>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正規表現によるEメールの解釈</w:t>
      </w:r>
    </w:p>
    <w:p w:rsidR="00466C72" w:rsidRPr="00466C72" w:rsidRDefault="00466C72" w:rsidP="00466C72">
      <w:pPr>
        <w:widowControl/>
        <w:numPr>
          <w:ilvl w:val="0"/>
          <w:numId w:val="70"/>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Eメールの送信</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43"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エクセルの自動化</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セットアップ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まず、</w:t>
      </w:r>
      <w:proofErr w:type="spellStart"/>
      <w:r w:rsidRPr="00466C72">
        <w:rPr>
          <w:rFonts w:ascii="游ゴシック" w:eastAsia="游ゴシック" w:hAnsi="游ゴシック" w:cs="ＭＳ Ｐゴシック" w:hint="eastAsia"/>
          <w:color w:val="333333"/>
          <w:kern w:val="0"/>
          <w:sz w:val="24"/>
          <w:szCs w:val="24"/>
        </w:rPr>
        <w:t>UiPath</w:t>
      </w:r>
      <w:proofErr w:type="spellEnd"/>
      <w:r w:rsidRPr="00466C72">
        <w:rPr>
          <w:rFonts w:ascii="游ゴシック" w:eastAsia="游ゴシック" w:hAnsi="游ゴシック" w:cs="ＭＳ Ｐゴシック" w:hint="eastAsia"/>
          <w:color w:val="333333"/>
          <w:kern w:val="0"/>
          <w:sz w:val="24"/>
          <w:szCs w:val="24"/>
        </w:rPr>
        <w:t>からExcelを直接呼び出せるようにするための設定を行います。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 &gt; Manage Packages からPackage Managerを起動します。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819400" cy="1943100"/>
            <wp:effectExtent l="0" t="0" r="0" b="0"/>
            <wp:docPr id="120" name="図 120" descr="https://d1zzsytabgxvtl.cloudfront.net/wp-content/uploads/2017/11/image7.jpe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d1zzsytabgxvtl.cloudfront.net/wp-content/uploads/2017/11/image7.jpe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19431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Package managerから、</w:t>
      </w:r>
      <w:proofErr w:type="spellStart"/>
      <w:r w:rsidRPr="00466C72">
        <w:rPr>
          <w:rFonts w:ascii="游ゴシック" w:eastAsia="游ゴシック" w:hAnsi="游ゴシック" w:cs="ＭＳ Ｐゴシック" w:hint="eastAsia"/>
          <w:color w:val="333333"/>
          <w:kern w:val="0"/>
          <w:sz w:val="24"/>
          <w:szCs w:val="24"/>
        </w:rPr>
        <w:t>UiPath.Excel.Activities</w:t>
      </w:r>
      <w:proofErr w:type="spellEnd"/>
      <w:r w:rsidRPr="00466C72">
        <w:rPr>
          <w:rFonts w:ascii="游ゴシック" w:eastAsia="游ゴシック" w:hAnsi="游ゴシック" w:cs="ＭＳ Ｐゴシック" w:hint="eastAsia"/>
          <w:color w:val="333333"/>
          <w:kern w:val="0"/>
          <w:sz w:val="24"/>
          <w:szCs w:val="24"/>
        </w:rPr>
        <w:t xml:space="preserve"> 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800725" cy="866775"/>
            <wp:effectExtent l="0" t="0" r="9525" b="9525"/>
            <wp:docPr id="119" name="図 119" descr="https://d1zzsytabgxvtl.cloudfront.net/wp-content/uploads/2017/11/image8.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d1zzsytabgxvtl.cloudfront.net/wp-content/uploads/2017/11/image8.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00725" cy="8667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テスト用ファイル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hyperlink r:id="rId175" w:history="1">
        <w:r w:rsidRPr="00466C72">
          <w:rPr>
            <w:rFonts w:ascii="游ゴシック" w:eastAsia="游ゴシック" w:hAnsi="游ゴシック" w:cs="ＭＳ Ｐゴシック" w:hint="eastAsia"/>
            <w:color w:val="DF5147"/>
            <w:kern w:val="0"/>
            <w:sz w:val="24"/>
            <w:szCs w:val="24"/>
            <w:u w:val="single"/>
          </w:rPr>
          <w:t>交通費精算シート</w:t>
        </w:r>
      </w:hyperlink>
      <w:r w:rsidRPr="00466C72">
        <w:rPr>
          <w:rFonts w:ascii="游ゴシック" w:eastAsia="游ゴシック" w:hAnsi="游ゴシック" w:cs="ＭＳ Ｐゴシック" w:hint="eastAsia"/>
          <w:color w:val="333333"/>
          <w:kern w:val="0"/>
          <w:sz w:val="24"/>
          <w:szCs w:val="24"/>
        </w:rPr>
        <w:t>を使用してください</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エクセル関連のアクティビティ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エクセルパッケージをインストールできたらエクセル関連のアクティビティが選択できるようになります。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3686175"/>
            <wp:effectExtent l="0" t="0" r="0" b="9525"/>
            <wp:docPr id="118" name="図 118" descr="https://d1zzsytabgxvtl.cloudfront.net/wp-content/uploads/2017/11/image24.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d1zzsytabgxvtl.cloudfront.net/wp-content/uploads/2017/11/image24.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620000" cy="36861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ワークブックを開く</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572000" cy="866775"/>
            <wp:effectExtent l="0" t="0" r="0" b="9525"/>
            <wp:docPr id="117" name="図 117" descr="https://d1zzsytabgxvtl.cloudfront.net/wp-content/uploads/2017/11/image17.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d1zzsytabgxvtl.cloudfront.net/wp-content/uploads/2017/11/image17.png">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72000" cy="8667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三点リーダ「…」をクリックして、開くべきワークブックを選択します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セル</w:t>
      </w:r>
      <w:r w:rsidRPr="00466C72">
        <w:rPr>
          <w:rFonts w:ascii="inherit" w:eastAsia="游ゴシック" w:hAnsi="inherit" w:cs="ＭＳ Ｐゴシック"/>
          <w:b/>
          <w:bCs/>
          <w:color w:val="333333"/>
          <w:kern w:val="0"/>
          <w:sz w:val="27"/>
          <w:szCs w:val="27"/>
        </w:rPr>
        <w:t xml:space="preserve"> B3 </w:t>
      </w:r>
      <w:r w:rsidRPr="00466C72">
        <w:rPr>
          <w:rFonts w:ascii="inherit" w:eastAsia="游ゴシック" w:hAnsi="inherit" w:cs="ＭＳ Ｐゴシック"/>
          <w:b/>
          <w:bCs/>
          <w:color w:val="333333"/>
          <w:kern w:val="0"/>
          <w:sz w:val="27"/>
          <w:szCs w:val="27"/>
        </w:rPr>
        <w:t>を読み込み</w:t>
      </w:r>
      <w:r w:rsidRPr="00466C72">
        <w:rPr>
          <w:rFonts w:ascii="inherit" w:eastAsia="游ゴシック" w:hAnsi="inherit" w:cs="ＭＳ Ｐゴシック"/>
          <w:b/>
          <w:bCs/>
          <w:color w:val="333333"/>
          <w:kern w:val="0"/>
          <w:sz w:val="27"/>
          <w:szCs w:val="27"/>
        </w:rPr>
        <w:t xml:space="preserve"> Message Box </w:t>
      </w:r>
      <w:r w:rsidRPr="00466C72">
        <w:rPr>
          <w:rFonts w:ascii="inherit" w:eastAsia="游ゴシック" w:hAnsi="inherit" w:cs="ＭＳ Ｐゴシック"/>
          <w:b/>
          <w:bCs/>
          <w:color w:val="333333"/>
          <w:kern w:val="0"/>
          <w:sz w:val="27"/>
          <w:szCs w:val="27"/>
        </w:rPr>
        <w:t>で表示する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514725" cy="3333750"/>
            <wp:effectExtent l="0" t="0" r="9525" b="0"/>
            <wp:docPr id="116" name="図 116" descr="https://d1zzsytabgxvtl.cloudfront.net/wp-content/uploads/2017/11/image9.p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d1zzsytabgxvtl.cloudfront.net/wp-content/uploads/2017/11/image9.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4725" cy="33337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Read Cellアクティビティで、指定のシートの指定のセルを読み取る設定をします。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読み取った内容を Message Box で表示します。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エクセルの自動化</w:t>
      </w:r>
      <w:r w:rsidRPr="00466C72">
        <w:rPr>
          <w:rFonts w:ascii="inherit" w:eastAsia="游ゴシック" w:hAnsi="inherit" w:cs="ＭＳ Ｐゴシック"/>
          <w:b/>
          <w:bCs/>
          <w:color w:val="FFFFFF"/>
          <w:kern w:val="0"/>
          <w:sz w:val="36"/>
          <w:szCs w:val="36"/>
        </w:rPr>
        <w:t xml:space="preserve"> </w:t>
      </w:r>
      <w:r w:rsidRPr="00466C72">
        <w:rPr>
          <w:rFonts w:ascii="inherit" w:eastAsia="游ゴシック" w:hAnsi="inherit" w:cs="ＭＳ Ｐゴシック"/>
          <w:b/>
          <w:bCs/>
          <w:color w:val="FFFFFF"/>
          <w:kern w:val="0"/>
          <w:sz w:val="36"/>
          <w:szCs w:val="36"/>
        </w:rPr>
        <w:t>〜</w:t>
      </w:r>
      <w:r w:rsidRPr="00466C72">
        <w:rPr>
          <w:rFonts w:ascii="inherit" w:eastAsia="游ゴシック" w:hAnsi="inherit" w:cs="ＭＳ Ｐゴシック"/>
          <w:b/>
          <w:bCs/>
          <w:color w:val="FFFFFF"/>
          <w:kern w:val="0"/>
          <w:sz w:val="36"/>
          <w:szCs w:val="36"/>
        </w:rPr>
        <w:t xml:space="preserve"> </w:t>
      </w:r>
      <w:r w:rsidRPr="00466C72">
        <w:rPr>
          <w:rFonts w:ascii="inherit" w:eastAsia="游ゴシック" w:hAnsi="inherit" w:cs="ＭＳ Ｐゴシック"/>
          <w:b/>
          <w:bCs/>
          <w:color w:val="FFFFFF"/>
          <w:kern w:val="0"/>
          <w:sz w:val="36"/>
          <w:szCs w:val="36"/>
        </w:rPr>
        <w:t>繰り返し</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lastRenderedPageBreak/>
        <w:t>繰り返しの方針</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繰り返しの方針は２つあります。</w:t>
      </w:r>
    </w:p>
    <w:p w:rsidR="00466C72" w:rsidRPr="00466C72" w:rsidRDefault="00466C72" w:rsidP="00466C72">
      <w:pPr>
        <w:widowControl/>
        <w:numPr>
          <w:ilvl w:val="0"/>
          <w:numId w:val="71"/>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ロボット側で読み取るセルを一つずつずらす</w:t>
      </w:r>
    </w:p>
    <w:p w:rsidR="00466C72" w:rsidRPr="00466C72" w:rsidRDefault="00466C72" w:rsidP="00466C72">
      <w:pPr>
        <w:widowControl/>
        <w:numPr>
          <w:ilvl w:val="0"/>
          <w:numId w:val="71"/>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エクセルを読み込む時に配列で読み込みFor Eachで処理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効率が良いのは、２番目の For Each を利用した方ですが、一つずつずらして読み取るというのも十分に使える方法です。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49"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ブラウザの自動化</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 xml:space="preserve">Web </w:t>
      </w:r>
      <w:r w:rsidRPr="00466C72">
        <w:rPr>
          <w:rFonts w:ascii="inherit" w:eastAsia="游ゴシック" w:hAnsi="inherit" w:cs="ＭＳ Ｐゴシック"/>
          <w:b/>
          <w:bCs/>
          <w:color w:val="333333"/>
          <w:kern w:val="0"/>
          <w:sz w:val="27"/>
          <w:szCs w:val="27"/>
        </w:rPr>
        <w:t>レコーディング</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Recording &gt; Web を選択します。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目的のサイトを開いた状態で、Open Browser でブラウザを開く指定をします。（Start Appと同じ要領です）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3686175" cy="1209675"/>
            <wp:effectExtent l="0" t="0" r="9525" b="9525"/>
            <wp:docPr id="115" name="図 115" descr="https://d1zzsytabgxvtl.cloudfront.net/wp-content/uploads/2017/11/image25.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d1zzsytabgxvtl.cloudfront.net/wp-content/uploads/2017/11/image25.p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86175" cy="12096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例えば、kakaku.com を開くとURLの確認がでるので、確認しOKをクリックします。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190750" cy="1524000"/>
            <wp:effectExtent l="0" t="0" r="0" b="0"/>
            <wp:docPr id="114" name="図 114" descr="https://d1zzsytabgxvtl.cloudfront.net/wp-content/uploads/2017/11/image18.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d1zzsytabgxvtl.cloudfront.net/wp-content/uploads/2017/11/image18.pn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90750" cy="15240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あとは、自動レコーディングでやってみてください。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695700" cy="1257300"/>
            <wp:effectExtent l="0" t="0" r="0" b="0"/>
            <wp:docPr id="113" name="図 113" descr="https://d1zzsytabgxvtl.cloudfront.net/wp-content/uploads/2017/11/image10.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d1zzsytabgxvtl.cloudfront.net/wp-content/uploads/2017/11/image10.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95700" cy="1257300"/>
                    </a:xfrm>
                    <a:prstGeom prst="rect">
                      <a:avLst/>
                    </a:prstGeom>
                    <a:noFill/>
                    <a:ln>
                      <a:noFill/>
                    </a:ln>
                  </pic:spPr>
                </pic:pic>
              </a:graphicData>
            </a:graphic>
          </wp:inline>
        </w:drawing>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データスクレイピング</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データの取得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データを取得する際は、Copy Text でもできますが、表のようなデータををまとめて取得することができます。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例えば、下のようなデータがあった場合、Copy &gt; Scrape Data で 表形式でのデータを取得することができます。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115175" cy="3762375"/>
            <wp:effectExtent l="0" t="0" r="9525" b="9525"/>
            <wp:docPr id="112" name="図 112" descr="https://d1zzsytabgxvtl.cloudfront.net/wp-content/uploads/2017/11/image26.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d1zzsytabgxvtl.cloudfront.net/wp-content/uploads/2017/11/image26.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15175" cy="37623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Scrape Dataを選択します。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648200" cy="3867150"/>
            <wp:effectExtent l="0" t="0" r="0" b="0"/>
            <wp:docPr id="111" name="図 111" descr="https://d1zzsytabgxvtl.cloudfront.net/wp-content/uploads/2017/11/image35.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d1zzsytabgxvtl.cloudfront.net/wp-content/uploads/2017/11/image35.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48200" cy="38671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すると、スクレイプするデータの位置を選択するようなプロンプトが表示されますので、欲しいデータがある部分をブラウザ上で選択します。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419850" cy="4457700"/>
            <wp:effectExtent l="0" t="0" r="0" b="0"/>
            <wp:docPr id="110" name="図 110" descr="https://d1zzsytabgxvtl.cloudfront.net/wp-content/uploads/2017/11/image36.p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d1zzsytabgxvtl.cloudfront.net/wp-content/uploads/2017/11/image36.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19850" cy="44577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すると、自動的にデータを取得してフォーマットしてくれます。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772400" cy="8382000"/>
            <wp:effectExtent l="0" t="0" r="0" b="0"/>
            <wp:docPr id="109" name="図 109" descr="https://d1zzsytabgxvtl.cloudfront.net/wp-content/uploads/2017/11/image0.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d1zzsytabgxvtl.cloudfront.net/wp-content/uploads/2017/11/image0.pn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772400" cy="83820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データの書き込み</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次に取得したデータをエクセルに書き込んでみましょう。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まずは、スクレイプしたデータがどこに格納されているのかをプロパティパネルから確認しましょう。</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905750" cy="9296400"/>
            <wp:effectExtent l="0" t="0" r="0" b="0"/>
            <wp:docPr id="108" name="図 108" descr="https://d1zzsytabgxvtl.cloudfront.net/wp-content/uploads/2017/11/image32.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d1zzsytabgxvtl.cloudfront.net/wp-content/uploads/2017/11/image32.png">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905750" cy="92964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ここで、取得したデータは、自動的に生成された</w:t>
      </w:r>
      <w:proofErr w:type="spellStart"/>
      <w:r w:rsidRPr="00466C72">
        <w:rPr>
          <w:rFonts w:ascii="游ゴシック" w:eastAsia="游ゴシック" w:hAnsi="游ゴシック" w:cs="ＭＳ Ｐゴシック" w:hint="eastAsia"/>
          <w:color w:val="333333"/>
          <w:kern w:val="0"/>
          <w:sz w:val="24"/>
          <w:szCs w:val="24"/>
        </w:rPr>
        <w:t>ExtractDataTable</w:t>
      </w:r>
      <w:proofErr w:type="spellEnd"/>
      <w:r w:rsidRPr="00466C72">
        <w:rPr>
          <w:rFonts w:ascii="游ゴシック" w:eastAsia="游ゴシック" w:hAnsi="游ゴシック" w:cs="ＭＳ Ｐゴシック" w:hint="eastAsia"/>
          <w:color w:val="333333"/>
          <w:kern w:val="0"/>
          <w:sz w:val="24"/>
          <w:szCs w:val="24"/>
        </w:rPr>
        <w:t>に入っているとわかります。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ExtractDataTable</w:t>
      </w:r>
      <w:proofErr w:type="spellEnd"/>
      <w:r w:rsidRPr="00466C72">
        <w:rPr>
          <w:rFonts w:ascii="游ゴシック" w:eastAsia="游ゴシック" w:hAnsi="游ゴシック" w:cs="ＭＳ Ｐゴシック" w:hint="eastAsia"/>
          <w:color w:val="333333"/>
          <w:kern w:val="0"/>
          <w:sz w:val="24"/>
          <w:szCs w:val="24"/>
        </w:rPr>
        <w:t>をCSVとして保存してみます。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Write CSV アクティビティを使って、ファイル名を指定します。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315200" cy="4476750"/>
            <wp:effectExtent l="0" t="0" r="0" b="0"/>
            <wp:docPr id="107" name="図 107" descr="https://d1zzsytabgxvtl.cloudfront.net/wp-content/uploads/2017/11/image34.pn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d1zzsytabgxvtl.cloudfront.net/wp-content/uploads/2017/11/image34.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315200" cy="44767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ロボットを実行後、ファイルが保存されていることを確認します。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ファイルを開くと、取得したデータがCSVになって保存されたことが確認できました。</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495800" cy="3371850"/>
            <wp:effectExtent l="0" t="0" r="0" b="0"/>
            <wp:docPr id="106" name="図 106" descr="https://d1zzsytabgxvtl.cloudfront.net/wp-content/uploads/2017/11/image33.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d1zzsytabgxvtl.cloudfront.net/wp-content/uploads/2017/11/image33.pn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95800" cy="33718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さて、次は、ワードの自動化です。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60"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ワードの自動化</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セットアップ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ワードにアクセスするために、エクセルと同様ワード用のパッケージをインストールします。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 &gt; Manage Packages からPackage Managerを起動します。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819400" cy="1943100"/>
            <wp:effectExtent l="0" t="0" r="0" b="0"/>
            <wp:docPr id="105" name="図 105" descr="https://d1zzsytabgxvtl.cloudfront.net/wp-content/uploads/2017/11/image7-1.jpe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d1zzsytabgxvtl.cloudfront.net/wp-content/uploads/2017/11/image7-1.jpeg">
                      <a:hlinkClick r:id="rId202"/>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19431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Package managerから、</w:t>
      </w:r>
      <w:proofErr w:type="spellStart"/>
      <w:r w:rsidRPr="00466C72">
        <w:rPr>
          <w:rFonts w:ascii="游ゴシック" w:eastAsia="游ゴシック" w:hAnsi="游ゴシック" w:cs="ＭＳ Ｐゴシック" w:hint="eastAsia"/>
          <w:color w:val="333333"/>
          <w:kern w:val="0"/>
          <w:sz w:val="24"/>
          <w:szCs w:val="24"/>
        </w:rPr>
        <w:t>UiPath.Word.Activities</w:t>
      </w:r>
      <w:proofErr w:type="spellEnd"/>
      <w:r w:rsidRPr="00466C72">
        <w:rPr>
          <w:rFonts w:ascii="游ゴシック" w:eastAsia="游ゴシック" w:hAnsi="游ゴシック" w:cs="ＭＳ Ｐゴシック" w:hint="eastAsia"/>
          <w:color w:val="333333"/>
          <w:kern w:val="0"/>
          <w:sz w:val="24"/>
          <w:szCs w:val="24"/>
        </w:rPr>
        <w:t xml:space="preserve"> 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305550" cy="1019175"/>
            <wp:effectExtent l="0" t="0" r="0" b="9525"/>
            <wp:docPr id="104" name="図 104" descr="https://d1zzsytabgxvtl.cloudfront.net/wp-content/uploads/2017/11/image27.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d1zzsytabgxvtl.cloudfront.net/wp-content/uploads/2017/11/image27.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05550" cy="10191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テスト用ファイル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hyperlink r:id="rId205" w:history="1">
        <w:r w:rsidRPr="00466C72">
          <w:rPr>
            <w:rFonts w:ascii="游ゴシック" w:eastAsia="游ゴシック" w:hAnsi="游ゴシック" w:cs="ＭＳ Ｐゴシック" w:hint="eastAsia"/>
            <w:color w:val="DF5147"/>
            <w:kern w:val="0"/>
            <w:sz w:val="24"/>
            <w:szCs w:val="24"/>
            <w:u w:val="single"/>
          </w:rPr>
          <w:t>請求書サンプル</w:t>
        </w:r>
      </w:hyperlink>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ワード関連のアクティビティ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ワードパッケージをインストールできたらワード関連のアクティビティが選択できるようになります。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133975" cy="2771775"/>
            <wp:effectExtent l="0" t="0" r="9525" b="9525"/>
            <wp:docPr id="103" name="図 103" descr="https://d1zzsytabgxvtl.cloudfront.net/wp-content/uploads/2017/11/image19.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d1zzsytabgxvtl.cloudfront.net/wp-content/uploads/2017/11/image19.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33975" cy="27717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テキストを入れ替える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例えば以下のような、ワード書類テンプレートがあったとした際に文字列を入れ替えてみましょう。テンプレートでは、[[</w:t>
      </w:r>
      <w:proofErr w:type="spellStart"/>
      <w:r w:rsidRPr="00466C72">
        <w:rPr>
          <w:rFonts w:ascii="游ゴシック" w:eastAsia="游ゴシック" w:hAnsi="游ゴシック" w:cs="ＭＳ Ｐゴシック" w:hint="eastAsia"/>
          <w:color w:val="333333"/>
          <w:kern w:val="0"/>
          <w:sz w:val="24"/>
          <w:szCs w:val="24"/>
        </w:rPr>
        <w:t>Trihikisaki</w:t>
      </w:r>
      <w:proofErr w:type="spellEnd"/>
      <w:r w:rsidRPr="00466C72">
        <w:rPr>
          <w:rFonts w:ascii="游ゴシック" w:eastAsia="游ゴシック" w:hAnsi="游ゴシック" w:cs="ＭＳ Ｐゴシック" w:hint="eastAsia"/>
          <w:color w:val="333333"/>
          <w:kern w:val="0"/>
          <w:sz w:val="24"/>
          <w:szCs w:val="24"/>
        </w:rPr>
        <w:t>]]と実際にはありえなそうな記号で囲っているのが工夫のポイントになっています。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400300"/>
            <wp:effectExtent l="0" t="0" r="0" b="0"/>
            <wp:docPr id="102" name="図 102" descr="https://d1zzsytabgxvtl.cloudfront.net/wp-content/uploads/2017/11/image12.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d1zzsytabgxvtl.cloudfront.net/wp-content/uploads/2017/11/image12.pn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620000" cy="24003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Replace Text </w:t>
      </w: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ワード書類の文字列を置換するアクティビティです。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検索文字列と置換文字列があるだけのシンプルなものです。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800475" cy="2428875"/>
            <wp:effectExtent l="0" t="0" r="9525" b="9525"/>
            <wp:docPr id="101" name="図 101" descr="https://d1zzsytabgxvtl.cloudfront.net/wp-content/uploads/2017/11/image28.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d1zzsytabgxvtl.cloudfront.net/wp-content/uploads/2017/11/image28.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00475" cy="24288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プロパティを開かずとも、アクティビティの中で設定することもできます。左側に検索する文字、右側に置き換える文字を入力します。どちらも変数を使用しても大丈夫です。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4238625" cy="1200150"/>
            <wp:effectExtent l="0" t="0" r="9525" b="0"/>
            <wp:docPr id="100" name="図 100" descr="https://d1zzsytabgxvtl.cloudfront.net/wp-content/uploads/2017/11/image20.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d1zzsytabgxvtl.cloudfront.net/wp-content/uploads/2017/11/image20.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38625" cy="12001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実際のフローチャート</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実際に置き換える処理は以下のようになります。</w:t>
      </w:r>
    </w:p>
    <w:p w:rsidR="00466C72" w:rsidRPr="00466C72" w:rsidRDefault="00466C72" w:rsidP="00466C72">
      <w:pPr>
        <w:widowControl/>
        <w:numPr>
          <w:ilvl w:val="0"/>
          <w:numId w:val="7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まず、ワードファイルを開きます</w:t>
      </w:r>
    </w:p>
    <w:p w:rsidR="00466C72" w:rsidRPr="00466C72" w:rsidRDefault="00466C72" w:rsidP="00466C72">
      <w:pPr>
        <w:widowControl/>
        <w:numPr>
          <w:ilvl w:val="0"/>
          <w:numId w:val="7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その中で、[[date]]を日付の文字列が入った変数で置換します</w:t>
      </w:r>
    </w:p>
    <w:p w:rsidR="00466C72" w:rsidRPr="00466C72" w:rsidRDefault="00466C72" w:rsidP="00466C72">
      <w:pPr>
        <w:widowControl/>
        <w:numPr>
          <w:ilvl w:val="0"/>
          <w:numId w:val="7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次に、[[</w:t>
      </w:r>
      <w:proofErr w:type="spellStart"/>
      <w:r w:rsidRPr="00466C72">
        <w:rPr>
          <w:rFonts w:ascii="游ゴシック" w:eastAsia="游ゴシック" w:hAnsi="游ゴシック" w:cs="ＭＳ Ｐゴシック" w:hint="eastAsia"/>
          <w:color w:val="333333"/>
          <w:kern w:val="0"/>
          <w:sz w:val="24"/>
          <w:szCs w:val="24"/>
        </w:rPr>
        <w:t>Trihikisaki</w:t>
      </w:r>
      <w:proofErr w:type="spellEnd"/>
      <w:r w:rsidRPr="00466C72">
        <w:rPr>
          <w:rFonts w:ascii="游ゴシック" w:eastAsia="游ゴシック" w:hAnsi="游ゴシック" w:cs="ＭＳ Ｐゴシック" w:hint="eastAsia"/>
          <w:color w:val="333333"/>
          <w:kern w:val="0"/>
          <w:sz w:val="24"/>
          <w:szCs w:val="24"/>
        </w:rPr>
        <w:t>]]に顧客名が入るように置換しています</w:t>
      </w:r>
    </w:p>
    <w:p w:rsidR="00466C72" w:rsidRPr="00466C72" w:rsidRDefault="00466C72" w:rsidP="00466C72">
      <w:pPr>
        <w:widowControl/>
        <w:numPr>
          <w:ilvl w:val="0"/>
          <w:numId w:val="72"/>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最後に、[[</w:t>
      </w:r>
      <w:proofErr w:type="spellStart"/>
      <w:r w:rsidRPr="00466C72">
        <w:rPr>
          <w:rFonts w:ascii="游ゴシック" w:eastAsia="游ゴシック" w:hAnsi="游ゴシック" w:cs="ＭＳ Ｐゴシック" w:hint="eastAsia"/>
          <w:color w:val="333333"/>
          <w:kern w:val="0"/>
          <w:sz w:val="24"/>
          <w:szCs w:val="24"/>
        </w:rPr>
        <w:t>qnum</w:t>
      </w:r>
      <w:proofErr w:type="spellEnd"/>
      <w:r w:rsidRPr="00466C72">
        <w:rPr>
          <w:rFonts w:ascii="游ゴシック" w:eastAsia="游ゴシック" w:hAnsi="游ゴシック" w:cs="ＭＳ Ｐゴシック" w:hint="eastAsia"/>
          <w:color w:val="333333"/>
          <w:kern w:val="0"/>
          <w:sz w:val="24"/>
          <w:szCs w:val="24"/>
        </w:rPr>
        <w:t>]]に伝票番号が入るように置換しています。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4191000"/>
            <wp:effectExtent l="0" t="0" r="0" b="0"/>
            <wp:docPr id="99" name="図 99" descr="https://d1zzsytabgxvtl.cloudfront.net/wp-content/uploads/2017/11/image13.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d1zzsytabgxvtl.cloudfront.net/wp-content/uploads/2017/11/image13.png">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7620000" cy="41910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実際に実行してみて置換されることを確認してください。</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68"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PDF</w:t>
      </w:r>
      <w:r w:rsidRPr="00466C72">
        <w:rPr>
          <w:rFonts w:ascii="inherit" w:eastAsia="游ゴシック" w:hAnsi="inherit" w:cs="ＭＳ Ｐゴシック"/>
          <w:b/>
          <w:bCs/>
          <w:color w:val="FFFFFF"/>
          <w:kern w:val="0"/>
          <w:sz w:val="36"/>
          <w:szCs w:val="36"/>
        </w:rPr>
        <w:t>からのデータ読み取り</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セットアップ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 &gt; Manage Packages からPackage Managerを起動します。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819400" cy="1943100"/>
            <wp:effectExtent l="0" t="0" r="0" b="0"/>
            <wp:docPr id="98" name="図 98" descr="https://d1zzsytabgxvtl.cloudfront.net/wp-content/uploads/2017/11/image7-2.jpe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d1zzsytabgxvtl.cloudfront.net/wp-content/uploads/2017/11/image7-2.jpeg">
                      <a:hlinkClick r:id="rId216"/>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19431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Package managerから、</w:t>
      </w:r>
      <w:proofErr w:type="spellStart"/>
      <w:r w:rsidRPr="00466C72">
        <w:rPr>
          <w:rFonts w:ascii="游ゴシック" w:eastAsia="游ゴシック" w:hAnsi="游ゴシック" w:cs="ＭＳ Ｐゴシック" w:hint="eastAsia"/>
          <w:color w:val="333333"/>
          <w:kern w:val="0"/>
          <w:sz w:val="24"/>
          <w:szCs w:val="24"/>
        </w:rPr>
        <w:t>UiPath.PDF.Activities</w:t>
      </w:r>
      <w:proofErr w:type="spellEnd"/>
      <w:r w:rsidRPr="00466C72">
        <w:rPr>
          <w:rFonts w:ascii="游ゴシック" w:eastAsia="游ゴシック" w:hAnsi="游ゴシック" w:cs="ＭＳ Ｐゴシック" w:hint="eastAsia"/>
          <w:color w:val="333333"/>
          <w:kern w:val="0"/>
          <w:sz w:val="24"/>
          <w:szCs w:val="24"/>
        </w:rPr>
        <w:t xml:space="preserve"> 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1000125"/>
            <wp:effectExtent l="0" t="0" r="0" b="9525"/>
            <wp:docPr id="97" name="図 97" descr="https://d1zzsytabgxvtl.cloudfront.net/wp-content/uploads/2017/11/image21.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d1zzsytabgxvtl.cloudfront.net/wp-content/uploads/2017/11/image21.png">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620000" cy="10001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テスト用ファイル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hyperlink r:id="rId219" w:history="1">
        <w:r w:rsidRPr="00466C72">
          <w:rPr>
            <w:rFonts w:ascii="游ゴシック" w:eastAsia="游ゴシック" w:hAnsi="游ゴシック" w:cs="ＭＳ Ｐゴシック" w:hint="eastAsia"/>
            <w:color w:val="DF5147"/>
            <w:kern w:val="0"/>
            <w:sz w:val="24"/>
            <w:szCs w:val="24"/>
            <w:u w:val="single"/>
          </w:rPr>
          <w:t>2017qsample</w:t>
        </w:r>
      </w:hyperlink>
      <w:r w:rsidRPr="00466C72">
        <w:rPr>
          <w:rFonts w:ascii="游ゴシック" w:eastAsia="游ゴシック" w:hAnsi="游ゴシック" w:cs="ＭＳ Ｐゴシック" w:hint="eastAsia"/>
          <w:color w:val="333333"/>
          <w:kern w:val="0"/>
          <w:sz w:val="24"/>
          <w:szCs w:val="24"/>
        </w:rPr>
        <w:t>をご使用ください。</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PDF</w:t>
      </w:r>
      <w:r w:rsidRPr="00466C72">
        <w:rPr>
          <w:rFonts w:ascii="inherit" w:eastAsia="游ゴシック" w:hAnsi="inherit" w:cs="ＭＳ Ｐゴシック"/>
          <w:b/>
          <w:bCs/>
          <w:color w:val="333333"/>
          <w:kern w:val="0"/>
          <w:sz w:val="27"/>
          <w:szCs w:val="27"/>
        </w:rPr>
        <w:t>関連のアクティビティ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PDFパッケージをインストールできたらPDF関連のアクティビティが選択できるようになります。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5753100" cy="1152525"/>
            <wp:effectExtent l="0" t="0" r="0" b="9525"/>
            <wp:docPr id="96" name="図 96" descr="https://d1zzsytabgxvtl.cloudfront.net/wp-content/uploads/2017/11/image14.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d1zzsytabgxvtl.cloudfront.net/wp-content/uploads/2017/11/image14.png">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53100" cy="115252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OCR</w:t>
      </w:r>
      <w:r w:rsidRPr="00466C72">
        <w:rPr>
          <w:rFonts w:ascii="inherit" w:eastAsia="游ゴシック" w:hAnsi="inherit" w:cs="ＭＳ Ｐゴシック"/>
          <w:b/>
          <w:bCs/>
          <w:color w:val="333333"/>
          <w:kern w:val="0"/>
          <w:sz w:val="27"/>
          <w:szCs w:val="27"/>
        </w:rPr>
        <w:t>の種類と補足</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使えるOCRの種類は、GoogleとMicrosoftのものです。</w:t>
      </w:r>
    </w:p>
    <w:p w:rsidR="00466C72" w:rsidRPr="00466C72" w:rsidRDefault="00466C72" w:rsidP="00466C72">
      <w:pPr>
        <w:widowControl/>
        <w:numPr>
          <w:ilvl w:val="0"/>
          <w:numId w:val="73"/>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Google は、白背景で良い結果を出すので、白抜きの場合 Inverse オプションで精度が向上します</w:t>
      </w:r>
    </w:p>
    <w:p w:rsidR="00466C72" w:rsidRPr="00466C72" w:rsidRDefault="00466C72" w:rsidP="00466C72">
      <w:pPr>
        <w:widowControl/>
        <w:numPr>
          <w:ilvl w:val="0"/>
          <w:numId w:val="73"/>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Microsoft は、日本語にも対応しており、活字読み取りには使えますが、読み取り画像の倍率 Scale で調整が必要な場合があります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テキストデータを読み取る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Read PDF Text アクティビティを用います。読み取るPDFファイルを指定してください。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6381750" cy="1524000"/>
            <wp:effectExtent l="0" t="0" r="0" b="0"/>
            <wp:docPr id="95" name="図 95" descr="https://d1zzsytabgxvtl.cloudfront.net/wp-content/uploads/2017/11/image30.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d1zzsytabgxvtl.cloudfront.net/wp-content/uploads/2017/11/image30.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81750" cy="15240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読み取ったデータ</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プロパティパネルより、読み取ったデータを変数に格納します。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ここでは、result という変数に格納しています。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914775" cy="2800350"/>
            <wp:effectExtent l="0" t="0" r="9525" b="0"/>
            <wp:docPr id="94" name="図 94" descr="https://d1zzsytabgxvtl.cloudfront.net/wp-content/uploads/2017/11/image22.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d1zzsytabgxvtl.cloudfront.net/wp-content/uploads/2017/11/image22.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14775" cy="28003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請求金額だけ読み取る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所定の場所だけを読み取りたい場合、正規表現と呼ばれる方法を用いるのが最も正確です。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正規表現の詳細は、ここでは立ち入りませんが、以下の方法で請求金額だけを読み取ることができます。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 xml:space="preserve">Matches </w:t>
      </w: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プレゼンテーションレイヤーでの操作がないためアクティビティは簡素です。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4267200" cy="685800"/>
            <wp:effectExtent l="0" t="0" r="0" b="0"/>
            <wp:docPr id="93" name="図 93" descr="https://d1zzsytabgxvtl.cloudfront.net/wp-content/uploads/2017/11/image15.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d1zzsytabgxvtl.cloudfront.net/wp-content/uploads/2017/11/image15.pn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67200" cy="6858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Matches </w:t>
      </w:r>
      <w:r w:rsidRPr="00466C72">
        <w:rPr>
          <w:rFonts w:ascii="inherit" w:eastAsia="游ゴシック" w:hAnsi="inherit" w:cs="ＭＳ Ｐゴシック"/>
          <w:b/>
          <w:bCs/>
          <w:color w:val="333333"/>
          <w:kern w:val="0"/>
          <w:sz w:val="27"/>
          <w:szCs w:val="27"/>
        </w:rPr>
        <w:t>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Inputに検索対象の変数、Patternに検索パターンを入力します。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Patternには、「正規表現」を使います。この場合は、”\nご請求金額(.+)円[\r\n]”とします。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7620000" cy="2428875"/>
            <wp:effectExtent l="0" t="0" r="0" b="9525"/>
            <wp:docPr id="92" name="図 92" descr="https://d1zzsytabgxvtl.cloudfront.net/wp-content/uploads/2017/11/image23.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d1zzsytabgxvtl.cloudfront.net/wp-content/uploads/2017/11/image23.pn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620000" cy="2428875"/>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マッチしたパターンの返却は、</w:t>
      </w:r>
      <w:proofErr w:type="spellStart"/>
      <w:r w:rsidRPr="00466C72">
        <w:rPr>
          <w:rFonts w:ascii="inherit" w:eastAsia="游ゴシック" w:hAnsi="inherit" w:cs="ＭＳ Ｐゴシック"/>
          <w:b/>
          <w:bCs/>
          <w:color w:val="333333"/>
          <w:kern w:val="0"/>
          <w:sz w:val="27"/>
          <w:szCs w:val="27"/>
        </w:rPr>
        <w:t>IEnumerable</w:t>
      </w:r>
      <w:proofErr w:type="spellEnd"/>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マッチしたパターンの返却は、Matchオブジェクトを格納した、</w:t>
      </w:r>
      <w:proofErr w:type="spellStart"/>
      <w:r w:rsidRPr="00466C72">
        <w:rPr>
          <w:rFonts w:ascii="游ゴシック" w:eastAsia="游ゴシック" w:hAnsi="游ゴシック" w:cs="ＭＳ Ｐゴシック" w:hint="eastAsia"/>
          <w:color w:val="333333"/>
          <w:kern w:val="0"/>
          <w:sz w:val="24"/>
          <w:szCs w:val="24"/>
        </w:rPr>
        <w:t>IEnumerable</w:t>
      </w:r>
      <w:proofErr w:type="spellEnd"/>
      <w:r w:rsidRPr="00466C72">
        <w:rPr>
          <w:rFonts w:ascii="游ゴシック" w:eastAsia="游ゴシック" w:hAnsi="游ゴシック" w:cs="ＭＳ Ｐゴシック" w:hint="eastAsia"/>
          <w:color w:val="333333"/>
          <w:kern w:val="0"/>
          <w:sz w:val="24"/>
          <w:szCs w:val="24"/>
        </w:rPr>
        <w:t>です。単純にこの中身を取り出すには、一つしかマッチしなくても、For Each を使い、itemのクラスは、Matchオブジェクトを指定します。もしくは、一番はじめのものだけを取り出します。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ここでは、For Eachを使ってみましょう。</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lastRenderedPageBreak/>
        <w:t xml:space="preserve">For Each </w:t>
      </w:r>
      <w:r w:rsidRPr="00466C72">
        <w:rPr>
          <w:rFonts w:ascii="inherit" w:eastAsia="游ゴシック" w:hAnsi="inherit" w:cs="ＭＳ Ｐゴシック"/>
          <w:b/>
          <w:bCs/>
          <w:color w:val="333333"/>
          <w:kern w:val="0"/>
          <w:sz w:val="27"/>
          <w:szCs w:val="27"/>
        </w:rPr>
        <w:t>の中身</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マッチした中身を取り出して、Message Box に表示させてみます。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3267075"/>
            <wp:effectExtent l="0" t="0" r="0" b="9525"/>
            <wp:docPr id="91" name="図 91" descr="https://d1zzsytabgxvtl.cloudfront.net/wp-content/uploads/2017/11/image31.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d1zzsytabgxvtl.cloudfront.net/wp-content/uploads/2017/11/image31.pn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620000" cy="3267075"/>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Matchクラスについては、以下のURLを参照してください。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hyperlink r:id="rId232" w:history="1">
        <w:r w:rsidRPr="00466C72">
          <w:rPr>
            <w:rFonts w:ascii="游ゴシック" w:eastAsia="游ゴシック" w:hAnsi="游ゴシック" w:cs="ＭＳ Ｐゴシック" w:hint="eastAsia"/>
            <w:color w:val="DF5147"/>
            <w:kern w:val="0"/>
            <w:sz w:val="24"/>
            <w:szCs w:val="24"/>
            <w:u w:val="single"/>
          </w:rPr>
          <w:t>https://medium.com/r/?url=https%3A%2F%2Fmsdn.microsoft.com%2Fja-jp%2Flibrary%2Fsystem.text.regularexpressions.match%28v%3Dvs.110%29.aspx</w:t>
        </w:r>
      </w:hyperlink>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77"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E</w:t>
      </w:r>
      <w:r w:rsidRPr="00466C72">
        <w:rPr>
          <w:rFonts w:ascii="inherit" w:eastAsia="游ゴシック" w:hAnsi="inherit" w:cs="ＭＳ Ｐゴシック"/>
          <w:b/>
          <w:bCs/>
          <w:color w:val="FFFFFF"/>
          <w:kern w:val="0"/>
          <w:sz w:val="36"/>
          <w:szCs w:val="36"/>
        </w:rPr>
        <w:t>メールの自動化</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セットアップ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まずは、Email用のパッケージをインストールします。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アクティビティパネル &gt; Manage Packages からPackage Managerを起動します。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2819400" cy="1943100"/>
            <wp:effectExtent l="0" t="0" r="0" b="0"/>
            <wp:docPr id="90" name="図 90" descr="https://d1zzsytabgxvtl.cloudfront.net/wp-content/uploads/2017/11/image7-3.jpe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d1zzsytabgxvtl.cloudfront.net/wp-content/uploads/2017/11/image7-3.jpeg">
                      <a:hlinkClick r:id="rId233"/>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19400" cy="194310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Package managerから、</w:t>
      </w:r>
      <w:proofErr w:type="spellStart"/>
      <w:r w:rsidRPr="00466C72">
        <w:rPr>
          <w:rFonts w:ascii="游ゴシック" w:eastAsia="游ゴシック" w:hAnsi="游ゴシック" w:cs="ＭＳ Ｐゴシック" w:hint="eastAsia"/>
          <w:color w:val="333333"/>
          <w:kern w:val="0"/>
          <w:sz w:val="24"/>
          <w:szCs w:val="24"/>
        </w:rPr>
        <w:t>UiPath.Mail.Activities</w:t>
      </w:r>
      <w:proofErr w:type="spellEnd"/>
      <w:r w:rsidRPr="00466C72">
        <w:rPr>
          <w:rFonts w:ascii="游ゴシック" w:eastAsia="游ゴシック" w:hAnsi="游ゴシック" w:cs="ＭＳ Ｐゴシック" w:hint="eastAsia"/>
          <w:color w:val="333333"/>
          <w:kern w:val="0"/>
          <w:sz w:val="24"/>
          <w:szCs w:val="24"/>
        </w:rPr>
        <w:t xml:space="preserve"> をインストールします。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6286500" cy="895350"/>
            <wp:effectExtent l="0" t="0" r="0" b="0"/>
            <wp:docPr id="89" name="図 89" descr="https://d1zzsytabgxvtl.cloudfront.net/wp-content/uploads/2017/11/image1.jpe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d1zzsytabgxvtl.cloudfront.net/wp-content/uploads/2017/11/image1.jpeg">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86500" cy="8953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E</w:t>
      </w:r>
      <w:r w:rsidRPr="00466C72">
        <w:rPr>
          <w:rFonts w:ascii="inherit" w:eastAsia="游ゴシック" w:hAnsi="inherit" w:cs="ＭＳ Ｐゴシック"/>
          <w:b/>
          <w:bCs/>
          <w:color w:val="333333"/>
          <w:kern w:val="0"/>
          <w:sz w:val="27"/>
          <w:szCs w:val="27"/>
        </w:rPr>
        <w:t>メール関連のアクティビティ（一部）</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メール関連のアクティビティは、ほぼメールクライアントと同じ動作をします。</w:t>
      </w:r>
      <w:r w:rsidRPr="00466C72">
        <w:rPr>
          <w:rFonts w:ascii="游ゴシック" w:eastAsia="游ゴシック" w:hAnsi="游ゴシック" w:cs="ＭＳ Ｐゴシック" w:hint="eastAsia"/>
          <w:color w:val="333333"/>
          <w:kern w:val="0"/>
          <w:sz w:val="24"/>
          <w:szCs w:val="24"/>
        </w:rPr>
        <w:br/>
        <w:t>＊メール送受信はUIの自動化でも可能です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ここでは、SMTPでのメールの送信を試してみます。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SMTPサーバーでセキュリティ設定がされているときに、この方法でうまくいかないときがありますので予めご承知ください。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3752850" cy="4457700"/>
            <wp:effectExtent l="0" t="0" r="0" b="0"/>
            <wp:docPr id="88" name="図 88" descr="https://d1zzsytabgxvtl.cloudfront.net/wp-content/uploads/2017/11/image2.jpe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d1zzsytabgxvtl.cloudfront.net/wp-content/uploads/2017/11/image2.jpe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52850" cy="44577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 xml:space="preserve">Send SMTP Mail </w:t>
      </w:r>
      <w:r w:rsidRPr="00466C72">
        <w:rPr>
          <w:rFonts w:ascii="inherit" w:eastAsia="游ゴシック" w:hAnsi="inherit" w:cs="ＭＳ Ｐゴシック"/>
          <w:b/>
          <w:bCs/>
          <w:color w:val="333333"/>
          <w:kern w:val="0"/>
          <w:sz w:val="27"/>
          <w:szCs w:val="27"/>
        </w:rPr>
        <w:t>アクティビティ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SMTPでメールを送信するためのアクティビティです。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送信先、件名、本文からファイルの添付もここで指定できます。メーラーでできることはほぼ全てカバーしているのでそれらは、プロパティから設定できます。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6248400" cy="2152650"/>
            <wp:effectExtent l="0" t="0" r="0" b="0"/>
            <wp:docPr id="87" name="図 87" descr="https://d1zzsytabgxvtl.cloudfront.net/wp-content/uploads/2017/11/image3.jpe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d1zzsytabgxvtl.cloudfront.net/wp-content/uploads/2017/11/image3.jpe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48400" cy="215265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必須のプロパティ</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noProof/>
          <w:color w:val="DF5147"/>
          <w:kern w:val="0"/>
          <w:sz w:val="24"/>
          <w:szCs w:val="24"/>
        </w:rPr>
        <w:lastRenderedPageBreak/>
        <w:drawing>
          <wp:inline distT="0" distB="0" distL="0" distR="0">
            <wp:extent cx="5067300" cy="1733550"/>
            <wp:effectExtent l="0" t="0" r="0" b="0"/>
            <wp:docPr id="86" name="図 86" descr="https://d1zzsytabgxvtl.cloudfront.net/wp-content/uploads/2017/11/image4.jpe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d1zzsytabgxvtl.cloudfront.net/wp-content/uploads/2017/11/image4.jpeg">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067300" cy="1733550"/>
                    </a:xfrm>
                    <a:prstGeom prst="rect">
                      <a:avLst/>
                    </a:prstGeom>
                    <a:noFill/>
                    <a:ln>
                      <a:noFill/>
                    </a:ln>
                  </pic:spPr>
                </pic:pic>
              </a:graphicData>
            </a:graphic>
          </wp:inline>
        </w:drawing>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メールで送信するため、SMTPサーバーの</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Port：SMTPサーバーのポート</w:t>
      </w:r>
      <w:r w:rsidRPr="00466C72">
        <w:rPr>
          <w:rFonts w:ascii="游ゴシック" w:eastAsia="游ゴシック" w:hAnsi="游ゴシック" w:cs="ＭＳ Ｐゴシック" w:hint="eastAsia"/>
          <w:color w:val="333333"/>
          <w:kern w:val="0"/>
          <w:sz w:val="24"/>
          <w:szCs w:val="24"/>
        </w:rPr>
        <w:br/>
        <w:t>Server：SMTPサーバーのホスト</w:t>
      </w:r>
      <w:r w:rsidRPr="00466C72">
        <w:rPr>
          <w:rFonts w:ascii="游ゴシック" w:eastAsia="游ゴシック" w:hAnsi="游ゴシック" w:cs="ＭＳ Ｐゴシック" w:hint="eastAsia"/>
          <w:color w:val="333333"/>
          <w:kern w:val="0"/>
          <w:sz w:val="24"/>
          <w:szCs w:val="24"/>
        </w:rPr>
        <w:br/>
        <w:t>Email：送信者ID（Eメール）</w:t>
      </w:r>
      <w:r w:rsidRPr="00466C72">
        <w:rPr>
          <w:rFonts w:ascii="游ゴシック" w:eastAsia="游ゴシック" w:hAnsi="游ゴシック" w:cs="ＭＳ Ｐゴシック" w:hint="eastAsia"/>
          <w:color w:val="333333"/>
          <w:kern w:val="0"/>
          <w:sz w:val="24"/>
          <w:szCs w:val="24"/>
        </w:rPr>
        <w:br/>
        <w:t>Password：SMTPパスワード</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の設定が必須です。</w: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lastRenderedPageBreak/>
        <w:t>E</w:t>
      </w:r>
      <w:r w:rsidRPr="00466C72">
        <w:rPr>
          <w:rFonts w:ascii="inherit" w:eastAsia="游ゴシック" w:hAnsi="inherit" w:cs="ＭＳ Ｐゴシック"/>
          <w:b/>
          <w:bCs/>
          <w:color w:val="FFFFFF"/>
          <w:kern w:val="0"/>
          <w:sz w:val="36"/>
          <w:szCs w:val="36"/>
        </w:rPr>
        <w:t>メールの受信</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Get IMAP messages</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IMAPでメールを取得するアクティビティです。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送信と同様に、ポート、ホスト、ログイン情報が必須となります。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2876550" cy="762000"/>
            <wp:effectExtent l="0" t="0" r="0" b="0"/>
            <wp:docPr id="85" name="図 85" descr="https://d1zzsytabgxvtl.cloudfront.net/wp-content/uploads/2017/11/image5.jpe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d1zzsytabgxvtl.cloudfront.net/wp-content/uploads/2017/11/image5.jpeg">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76550" cy="7620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List</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取得したデータは、</w:t>
      </w:r>
      <w:proofErr w:type="spellStart"/>
      <w:r w:rsidRPr="00466C72">
        <w:rPr>
          <w:rFonts w:ascii="游ゴシック" w:eastAsia="游ゴシック" w:hAnsi="游ゴシック" w:cs="ＭＳ Ｐゴシック" w:hint="eastAsia"/>
          <w:color w:val="333333"/>
          <w:kern w:val="0"/>
          <w:sz w:val="24"/>
          <w:szCs w:val="24"/>
        </w:rPr>
        <w:t>MailMessage</w:t>
      </w:r>
      <w:proofErr w:type="spellEnd"/>
      <w:r w:rsidRPr="00466C72">
        <w:rPr>
          <w:rFonts w:ascii="游ゴシック" w:eastAsia="游ゴシック" w:hAnsi="游ゴシック" w:cs="ＭＳ Ｐゴシック" w:hint="eastAsia"/>
          <w:color w:val="333333"/>
          <w:kern w:val="0"/>
          <w:sz w:val="24"/>
          <w:szCs w:val="24"/>
        </w:rPr>
        <w:t>オブジェクトを要素に持つListオブジェクトとなります。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proofErr w:type="spellStart"/>
      <w:r w:rsidRPr="00466C72">
        <w:rPr>
          <w:rFonts w:ascii="游ゴシック" w:eastAsia="游ゴシック" w:hAnsi="游ゴシック" w:cs="ＭＳ Ｐゴシック" w:hint="eastAsia"/>
          <w:color w:val="333333"/>
          <w:kern w:val="0"/>
          <w:sz w:val="24"/>
          <w:szCs w:val="24"/>
        </w:rPr>
        <w:t>MailMessage</w:t>
      </w:r>
      <w:proofErr w:type="spellEnd"/>
      <w:r w:rsidRPr="00466C72">
        <w:rPr>
          <w:rFonts w:ascii="游ゴシック" w:eastAsia="游ゴシック" w:hAnsi="游ゴシック" w:cs="ＭＳ Ｐゴシック" w:hint="eastAsia"/>
          <w:color w:val="333333"/>
          <w:kern w:val="0"/>
          <w:sz w:val="24"/>
          <w:szCs w:val="24"/>
        </w:rPr>
        <w:t>クラスについては、以下のリンクを参照してください。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URL: </w:t>
      </w:r>
      <w:hyperlink r:id="rId244" w:history="1">
        <w:r w:rsidRPr="00466C72">
          <w:rPr>
            <w:rFonts w:ascii="游ゴシック" w:eastAsia="游ゴシック" w:hAnsi="游ゴシック" w:cs="ＭＳ Ｐゴシック" w:hint="eastAsia"/>
            <w:color w:val="DF5147"/>
            <w:kern w:val="0"/>
            <w:sz w:val="24"/>
            <w:szCs w:val="24"/>
            <w:u w:val="single"/>
          </w:rPr>
          <w:t>https://msdn.microsoft.com/ja-jp/library/system.net.mail.mailmessage(v=vs.110).aspx</w:t>
        </w:r>
      </w:hyperlink>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そのほかの細かいテクニック</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b/>
          <w:bCs/>
          <w:color w:val="333333"/>
          <w:kern w:val="0"/>
          <w:sz w:val="27"/>
          <w:szCs w:val="27"/>
        </w:rPr>
      </w:pPr>
      <w:r w:rsidRPr="00466C72">
        <w:rPr>
          <w:rFonts w:ascii="inherit" w:eastAsia="游ゴシック" w:hAnsi="inherit" w:cs="ＭＳ Ｐゴシック"/>
          <w:b/>
          <w:bCs/>
          <w:color w:val="333333"/>
          <w:kern w:val="0"/>
          <w:sz w:val="27"/>
          <w:szCs w:val="27"/>
        </w:rPr>
        <w:t>右クリック</w:t>
      </w:r>
      <w:r w:rsidRPr="00466C72">
        <w:rPr>
          <w:rFonts w:ascii="inherit" w:eastAsia="游ゴシック" w:hAnsi="inherit" w:cs="ＭＳ Ｐゴシック" w:hint="eastAsia"/>
          <w:b/>
          <w:bCs/>
          <w:noProof/>
          <w:color w:val="333333"/>
          <w:kern w:val="0"/>
          <w:sz w:val="27"/>
          <w:szCs w:val="27"/>
        </w:rPr>
        <mc:AlternateContent>
          <mc:Choice Requires="wps">
            <w:drawing>
              <wp:inline distT="0" distB="0" distL="0" distR="0">
                <wp:extent cx="304800" cy="304800"/>
                <wp:effectExtent l="0" t="0" r="0" b="0"/>
                <wp:docPr id="84" name="正方形/長方形 8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3DC6D" id="正方形/長方形 8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WQpGS1gIAAM8FAAAOAAAAAAAAAAAAAAAAAC4CAABkcnMvZTJvRG9j&#10;LnhtbFBLAQItABQABgAIAAAAIQBMoOks2AAAAAMBAAAPAAAAAAAAAAAAAAAAADAFAABkcnMvZG93&#10;bnJldi54bWxQSwUGAAAAAAQABADzAAAANQYAAAAA&#10;" filled="f" stroked="f">
                <o:lock v:ext="edit" aspectratio="t"/>
                <w10:anchorlock/>
              </v:rect>
            </w:pict>
          </mc:Fallback>
        </mc:AlternateContent>
      </w:r>
      <w:r w:rsidRPr="00466C72">
        <w:rPr>
          <w:rFonts w:ascii="inherit" w:eastAsia="游ゴシック" w:hAnsi="inherit" w:cs="ＭＳ Ｐゴシック"/>
          <w:b/>
          <w:bCs/>
          <w:color w:val="333333"/>
          <w:kern w:val="0"/>
          <w:sz w:val="27"/>
          <w:szCs w:val="27"/>
        </w:rPr>
        <w:t>コンテクストメニュー</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右クリックは、手動レコーディングです。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手動で右クリックをレコーディングしたあと、自動レコーディングにしF2で3秒間のレコーディングを中断を挟みその間にコンテクストメニューを表示します。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3秒の中断が終わると再び自動レコーディングが始まります。その最中にコンテクストメニューの操作を行います。</w:t>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ドラッグ＆ドロップ</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レコーディングの左クリックを用いてアクティビティを登録します。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クリックアクティビティには、次のプロパティがあります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ドラッグ＆ドロップは、CLICK_DOWN</w:t>
      </w:r>
      <w:r w:rsidRPr="00466C72">
        <w:rPr>
          <w:rFonts w:ascii="游ゴシック" w:eastAsia="游ゴシック" w:hAnsi="游ゴシック" w:cs="ＭＳ Ｐゴシック"/>
          <w:noProof/>
          <w:color w:val="333333"/>
          <w:kern w:val="0"/>
          <w:sz w:val="24"/>
          <w:szCs w:val="24"/>
        </w:rPr>
        <mc:AlternateContent>
          <mc:Choice Requires="wps">
            <w:drawing>
              <wp:inline distT="0" distB="0" distL="0" distR="0">
                <wp:extent cx="304800" cy="304800"/>
                <wp:effectExtent l="0" t="0" r="0" b="0"/>
                <wp:docPr id="83" name="正方形/長方形 8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D37CA" id="正方形/長方形 8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zn9L1gIAAM8FAAAOAAAAAAAAAAAAAAAAAC4CAABkcnMvZTJvRG9j&#10;LnhtbFBLAQItABQABgAIAAAAIQBMoOks2AAAAAMBAAAPAAAAAAAAAAAAAAAAADAFAABkcnMvZG93&#10;bnJldi54bWxQSwUGAAAAAAQABADzAAAANQYAAAAA&#10;" filled="f" stroked="f">
                <o:lock v:ext="edit" aspectratio="t"/>
                <w10:anchorlock/>
              </v:rect>
            </w:pict>
          </mc:Fallback>
        </mc:AlternateContent>
      </w:r>
      <w:r w:rsidRPr="00466C72">
        <w:rPr>
          <w:rFonts w:ascii="游ゴシック" w:eastAsia="游ゴシック" w:hAnsi="游ゴシック" w:cs="ＭＳ Ｐゴシック" w:hint="eastAsia"/>
          <w:color w:val="333333"/>
          <w:kern w:val="0"/>
          <w:sz w:val="24"/>
          <w:szCs w:val="24"/>
        </w:rPr>
        <w:t>Hover </w:t>
      </w:r>
      <w:r w:rsidRPr="00466C72">
        <w:rPr>
          <w:rFonts w:ascii="游ゴシック" w:eastAsia="游ゴシック" w:hAnsi="游ゴシック" w:cs="ＭＳ Ｐゴシック"/>
          <w:noProof/>
          <w:color w:val="333333"/>
          <w:kern w:val="0"/>
          <w:sz w:val="24"/>
          <w:szCs w:val="24"/>
        </w:rPr>
        <mc:AlternateContent>
          <mc:Choice Requires="wps">
            <w:drawing>
              <wp:inline distT="0" distB="0" distL="0" distR="0">
                <wp:extent cx="304800" cy="304800"/>
                <wp:effectExtent l="0" t="0" r="0" b="0"/>
                <wp:docPr id="82" name="正方形/長方形 8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A9F8AA" id="正方形/長方形 8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ilRDp1gIAAM8FAAAOAAAAAAAAAAAAAAAAAC4CAABkcnMvZTJvRG9j&#10;LnhtbFBLAQItABQABgAIAAAAIQBMoOks2AAAAAMBAAAPAAAAAAAAAAAAAAAAADAFAABkcnMvZG93&#10;bnJldi54bWxQSwUGAAAAAAQABADzAAAANQYAAAAA&#10;" filled="f" stroked="f">
                <o:lock v:ext="edit" aspectratio="t"/>
                <w10:anchorlock/>
              </v:rect>
            </w:pict>
          </mc:Fallback>
        </mc:AlternateContent>
      </w:r>
      <w:r w:rsidRPr="00466C72">
        <w:rPr>
          <w:rFonts w:ascii="游ゴシック" w:eastAsia="游ゴシック" w:hAnsi="游ゴシック" w:cs="ＭＳ Ｐゴシック" w:hint="eastAsia"/>
          <w:color w:val="333333"/>
          <w:kern w:val="0"/>
          <w:sz w:val="24"/>
          <w:szCs w:val="24"/>
        </w:rPr>
        <w:t>CLICK_UP でエミュレート可能です。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noProof/>
          <w:color w:val="DF5147"/>
          <w:kern w:val="0"/>
          <w:sz w:val="24"/>
          <w:szCs w:val="24"/>
        </w:rPr>
        <w:drawing>
          <wp:inline distT="0" distB="0" distL="0" distR="0">
            <wp:extent cx="7620000" cy="2247900"/>
            <wp:effectExtent l="0" t="0" r="0" b="0"/>
            <wp:docPr id="81" name="図 81" descr="https://d1zzsytabgxvtl.cloudfront.net/wp-content/uploads/2017/11/image6.jpe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d1zzsytabgxvtl.cloudfront.net/wp-content/uploads/2017/11/image6.jpeg">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620000" cy="2247900"/>
                    </a:xfrm>
                    <a:prstGeom prst="rect">
                      <a:avLst/>
                    </a:prstGeom>
                    <a:noFill/>
                    <a:ln>
                      <a:noFill/>
                    </a:ln>
                  </pic:spPr>
                </pic:pic>
              </a:graphicData>
            </a:graphic>
          </wp:inline>
        </w:drawing>
      </w:r>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Silverlight</w:t>
      </w:r>
      <w:r w:rsidRPr="00466C72">
        <w:rPr>
          <w:rFonts w:ascii="inherit" w:eastAsia="游ゴシック" w:hAnsi="inherit" w:cs="ＭＳ Ｐゴシック"/>
          <w:b/>
          <w:bCs/>
          <w:color w:val="333333"/>
          <w:kern w:val="0"/>
          <w:sz w:val="27"/>
          <w:szCs w:val="27"/>
        </w:rPr>
        <w:t>の自動化</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Silverlight Extensionをインストールします。管理者権限が必要になります。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前提として、silverlight_developer_x64.exe がインストールされている必要があります。すでに、別のSilverlightがインストールされている場合は、アンインストールしてからdeveloper runtimeをインストールしてください。</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Silverlight developer runtimeの参考ダウンロードリンク：</w:t>
      </w:r>
      <w:r w:rsidRPr="00466C72">
        <w:rPr>
          <w:rFonts w:ascii="游ゴシック" w:eastAsia="游ゴシック" w:hAnsi="游ゴシック" w:cs="ＭＳ Ｐゴシック" w:hint="eastAsia"/>
          <w:color w:val="333333"/>
          <w:kern w:val="0"/>
          <w:sz w:val="24"/>
          <w:szCs w:val="24"/>
        </w:rPr>
        <w:br/>
      </w:r>
      <w:hyperlink r:id="rId247" w:history="1">
        <w:r w:rsidRPr="00466C72">
          <w:rPr>
            <w:rFonts w:ascii="游ゴシック" w:eastAsia="游ゴシック" w:hAnsi="游ゴシック" w:cs="ＭＳ Ｐゴシック" w:hint="eastAsia"/>
            <w:color w:val="DF5147"/>
            <w:kern w:val="0"/>
            <w:sz w:val="24"/>
            <w:szCs w:val="24"/>
            <w:u w:val="single"/>
          </w:rPr>
          <w:t>https://www.microsoft.com/ja-jp/download/details.aspx?id=29715</w:t>
        </w:r>
      </w:hyperlink>
    </w:p>
    <w:p w:rsidR="00466C72" w:rsidRPr="00466C72" w:rsidRDefault="00466C72" w:rsidP="00466C72">
      <w:pPr>
        <w:widowControl/>
        <w:pBdr>
          <w:left w:val="single" w:sz="24" w:space="0" w:color="F1443E"/>
        </w:pBdr>
        <w:shd w:val="clear" w:color="auto" w:fill="FFFFFF"/>
        <w:spacing w:after="100" w:afterAutospacing="1"/>
        <w:jc w:val="left"/>
        <w:outlineLvl w:val="2"/>
        <w:rPr>
          <w:rFonts w:ascii="inherit" w:eastAsia="游ゴシック" w:hAnsi="inherit" w:cs="ＭＳ Ｐゴシック" w:hint="eastAsia"/>
          <w:b/>
          <w:bCs/>
          <w:color w:val="333333"/>
          <w:kern w:val="0"/>
          <w:sz w:val="27"/>
          <w:szCs w:val="27"/>
        </w:rPr>
      </w:pPr>
      <w:r w:rsidRPr="00466C72">
        <w:rPr>
          <w:rFonts w:ascii="inherit" w:eastAsia="游ゴシック" w:hAnsi="inherit" w:cs="ＭＳ Ｐゴシック"/>
          <w:b/>
          <w:bCs/>
          <w:color w:val="333333"/>
          <w:kern w:val="0"/>
          <w:sz w:val="27"/>
          <w:szCs w:val="27"/>
        </w:rPr>
        <w:t>Java</w:t>
      </w:r>
      <w:r w:rsidRPr="00466C72">
        <w:rPr>
          <w:rFonts w:ascii="inherit" w:eastAsia="游ゴシック" w:hAnsi="inherit" w:cs="ＭＳ Ｐゴシック"/>
          <w:b/>
          <w:bCs/>
          <w:color w:val="333333"/>
          <w:kern w:val="0"/>
          <w:sz w:val="27"/>
          <w:szCs w:val="27"/>
        </w:rPr>
        <w:t>の自動化</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Java Extensionをインストールします。管理者権限が必要になります。</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AWT、SwingなどのGUIフレームワークを用いている場合、GUI要素のオブジェクトを取得できるようになります。</w:t>
      </w:r>
    </w:p>
    <w:p w:rsidR="00466C72" w:rsidRPr="00466C72" w:rsidRDefault="00466C72" w:rsidP="00466C72">
      <w:pPr>
        <w:widowControl/>
        <w:shd w:val="clear" w:color="auto" w:fill="FFFFFF"/>
        <w:jc w:val="left"/>
        <w:rPr>
          <w:rFonts w:ascii="游ゴシック" w:eastAsia="游ゴシック" w:hAnsi="游ゴシック" w:cs="ＭＳ Ｐゴシック" w:hint="eastAsia"/>
          <w:color w:val="788487"/>
          <w:kern w:val="0"/>
          <w:sz w:val="24"/>
          <w:szCs w:val="24"/>
        </w:rPr>
      </w:pPr>
      <w:r w:rsidRPr="00466C72">
        <w:rPr>
          <w:rFonts w:ascii="游ゴシック" w:eastAsia="游ゴシック" w:hAnsi="游ゴシック" w:cs="ＭＳ Ｐゴシック" w:hint="eastAsia"/>
          <w:color w:val="788487"/>
          <w:kern w:val="0"/>
          <w:sz w:val="24"/>
          <w:szCs w:val="24"/>
        </w:rPr>
        <w:pict>
          <v:rect id="_x0000_i1288" style="width:0;height:0" o:hralign="center" o:hrstd="t" o:hr="t" fillcolor="#a0a0a0" stroked="f">
            <v:textbox inset="5.85pt,.7pt,5.85pt,.7pt"/>
          </v:rect>
        </w:pict>
      </w:r>
    </w:p>
    <w:p w:rsidR="00466C72" w:rsidRPr="00466C72" w:rsidRDefault="00466C72" w:rsidP="00466C72">
      <w:pPr>
        <w:widowControl/>
        <w:shd w:val="clear" w:color="auto" w:fill="999999"/>
        <w:spacing w:after="100" w:afterAutospacing="1"/>
        <w:jc w:val="left"/>
        <w:outlineLvl w:val="1"/>
        <w:rPr>
          <w:rFonts w:ascii="inherit" w:eastAsia="游ゴシック" w:hAnsi="inherit" w:cs="ＭＳ Ｐゴシック" w:hint="eastAsia"/>
          <w:b/>
          <w:bCs/>
          <w:color w:val="FFFFFF"/>
          <w:kern w:val="0"/>
          <w:sz w:val="36"/>
          <w:szCs w:val="36"/>
        </w:rPr>
      </w:pPr>
      <w:r w:rsidRPr="00466C72">
        <w:rPr>
          <w:rFonts w:ascii="inherit" w:eastAsia="游ゴシック" w:hAnsi="inherit" w:cs="ＭＳ Ｐゴシック"/>
          <w:b/>
          <w:bCs/>
          <w:color w:val="FFFFFF"/>
          <w:kern w:val="0"/>
          <w:sz w:val="36"/>
          <w:szCs w:val="36"/>
        </w:rPr>
        <w:t>復習</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color w:val="333333"/>
          <w:kern w:val="0"/>
          <w:sz w:val="24"/>
          <w:szCs w:val="24"/>
        </w:rPr>
      </w:pPr>
      <w:r w:rsidRPr="00466C72">
        <w:rPr>
          <w:rFonts w:ascii="游ゴシック" w:eastAsia="游ゴシック" w:hAnsi="游ゴシック" w:cs="ＭＳ Ｐゴシック" w:hint="eastAsia"/>
          <w:color w:val="333333"/>
          <w:kern w:val="0"/>
          <w:sz w:val="24"/>
          <w:szCs w:val="24"/>
        </w:rPr>
        <w:t>今回は、アプリケーションの自動化について学習しました。</w:t>
      </w:r>
    </w:p>
    <w:p w:rsidR="00466C72" w:rsidRPr="00466C72" w:rsidRDefault="00466C72" w:rsidP="00466C72">
      <w:pPr>
        <w:widowControl/>
        <w:numPr>
          <w:ilvl w:val="0"/>
          <w:numId w:val="7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lastRenderedPageBreak/>
        <w:t>エクセル書類からのデータの読み取りと書き込み方法を説明してください</w:t>
      </w:r>
    </w:p>
    <w:p w:rsidR="00466C72" w:rsidRPr="00466C72" w:rsidRDefault="00466C72" w:rsidP="00466C72">
      <w:pPr>
        <w:widowControl/>
        <w:numPr>
          <w:ilvl w:val="0"/>
          <w:numId w:val="7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ブラザを用いた自動化とデータの読み取りは、どのようにしますか</w:t>
      </w:r>
    </w:p>
    <w:p w:rsidR="00466C72" w:rsidRPr="00466C72" w:rsidRDefault="00466C72" w:rsidP="00466C72">
      <w:pPr>
        <w:widowControl/>
        <w:numPr>
          <w:ilvl w:val="0"/>
          <w:numId w:val="7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ワード書類の文字列の置き換えはどのようにしますか</w:t>
      </w:r>
    </w:p>
    <w:p w:rsidR="00466C72" w:rsidRPr="00466C72" w:rsidRDefault="00466C72" w:rsidP="00466C72">
      <w:pPr>
        <w:widowControl/>
        <w:numPr>
          <w:ilvl w:val="0"/>
          <w:numId w:val="7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PDFからのデータ読み取り方法には、何がありますか</w:t>
      </w:r>
    </w:p>
    <w:p w:rsidR="00466C72" w:rsidRPr="00466C72" w:rsidRDefault="00466C72" w:rsidP="00466C72">
      <w:pPr>
        <w:widowControl/>
        <w:numPr>
          <w:ilvl w:val="0"/>
          <w:numId w:val="74"/>
        </w:numPr>
        <w:shd w:val="clear" w:color="auto" w:fill="FFFFFF"/>
        <w:spacing w:before="100" w:beforeAutospacing="1" w:after="100" w:afterAutospacing="1"/>
        <w:ind w:left="600"/>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Eメールの送受信では何を設定しなければなりませんか</w:t>
      </w:r>
    </w:p>
    <w:p w:rsidR="00466C72" w:rsidRPr="00466C72" w:rsidRDefault="00466C72" w:rsidP="00466C72">
      <w:pPr>
        <w:widowControl/>
        <w:shd w:val="clear" w:color="auto" w:fill="FFFFFF"/>
        <w:spacing w:after="100" w:afterAutospacing="1"/>
        <w:jc w:val="left"/>
        <w:rPr>
          <w:rFonts w:ascii="游ゴシック" w:eastAsia="游ゴシック" w:hAnsi="游ゴシック" w:cs="ＭＳ Ｐゴシック" w:hint="eastAsia"/>
          <w:color w:val="333333"/>
          <w:kern w:val="0"/>
          <w:sz w:val="24"/>
          <w:szCs w:val="24"/>
        </w:rPr>
      </w:pPr>
      <w:r w:rsidRPr="00466C72">
        <w:rPr>
          <w:rFonts w:ascii="游ゴシック" w:eastAsia="游ゴシック" w:hAnsi="游ゴシック" w:cs="ＭＳ Ｐゴシック" w:hint="eastAsia"/>
          <w:color w:val="333333"/>
          <w:kern w:val="0"/>
          <w:sz w:val="24"/>
          <w:szCs w:val="24"/>
        </w:rPr>
        <w:t>また機会がありましたら、掲載させていただきます。</w:t>
      </w:r>
    </w:p>
    <w:p w:rsidR="00AC1292" w:rsidRPr="00466C72" w:rsidRDefault="00AC1292">
      <w:bookmarkStart w:id="1" w:name="_GoBack"/>
      <w:bookmarkEnd w:id="1"/>
    </w:p>
    <w:sectPr w:rsidR="00AC1292" w:rsidRPr="00466C72" w:rsidSect="00466C72">
      <w:pgSz w:w="16838" w:h="11906" w:orient="landscape"/>
      <w:pgMar w:top="1701" w:right="1985"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inherit">
    <w:altName w:val="Times New Roman"/>
    <w:panose1 w:val="00000000000000000000"/>
    <w:charset w:val="00"/>
    <w:family w:val="roman"/>
    <w:notTrueType/>
    <w:pitch w:val="default"/>
  </w:font>
  <w:font w:name="游ゴシック">
    <w:altName w:val="Yu Gothic"/>
    <w:panose1 w:val="020B0400000000000000"/>
    <w:charset w:val="80"/>
    <w:family w:val="modern"/>
    <w:pitch w:val="variable"/>
    <w:sig w:usb0="E00002FF" w:usb1="2AC7FDFF" w:usb2="00000016"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46929"/>
    <w:multiLevelType w:val="multilevel"/>
    <w:tmpl w:val="530E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A06419"/>
    <w:multiLevelType w:val="multilevel"/>
    <w:tmpl w:val="C1B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B0266F"/>
    <w:multiLevelType w:val="multilevel"/>
    <w:tmpl w:val="61A0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DE4867"/>
    <w:multiLevelType w:val="multilevel"/>
    <w:tmpl w:val="CE8E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696019"/>
    <w:multiLevelType w:val="multilevel"/>
    <w:tmpl w:val="E192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7D5606"/>
    <w:multiLevelType w:val="multilevel"/>
    <w:tmpl w:val="F17A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E81DBD"/>
    <w:multiLevelType w:val="multilevel"/>
    <w:tmpl w:val="3544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F76D64"/>
    <w:multiLevelType w:val="multilevel"/>
    <w:tmpl w:val="B70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00356D"/>
    <w:multiLevelType w:val="multilevel"/>
    <w:tmpl w:val="9F66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4C0183"/>
    <w:multiLevelType w:val="multilevel"/>
    <w:tmpl w:val="5F0A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A54708"/>
    <w:multiLevelType w:val="multilevel"/>
    <w:tmpl w:val="6732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A9625A"/>
    <w:multiLevelType w:val="multilevel"/>
    <w:tmpl w:val="BBC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4262AF"/>
    <w:multiLevelType w:val="multilevel"/>
    <w:tmpl w:val="3C7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B6294B"/>
    <w:multiLevelType w:val="multilevel"/>
    <w:tmpl w:val="DF44E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325112"/>
    <w:multiLevelType w:val="multilevel"/>
    <w:tmpl w:val="C0AA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800EE"/>
    <w:multiLevelType w:val="multilevel"/>
    <w:tmpl w:val="D692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CC28B8"/>
    <w:multiLevelType w:val="multilevel"/>
    <w:tmpl w:val="AD62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0CD1AF2"/>
    <w:multiLevelType w:val="multilevel"/>
    <w:tmpl w:val="EB38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D5D51"/>
    <w:multiLevelType w:val="multilevel"/>
    <w:tmpl w:val="87D4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2C0B52"/>
    <w:multiLevelType w:val="multilevel"/>
    <w:tmpl w:val="EAC0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A81E71"/>
    <w:multiLevelType w:val="multilevel"/>
    <w:tmpl w:val="3D94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5FC7E71"/>
    <w:multiLevelType w:val="multilevel"/>
    <w:tmpl w:val="1D96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5A32D8"/>
    <w:multiLevelType w:val="multilevel"/>
    <w:tmpl w:val="77EE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A74FF8"/>
    <w:multiLevelType w:val="multilevel"/>
    <w:tmpl w:val="69F8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D8049E1"/>
    <w:multiLevelType w:val="multilevel"/>
    <w:tmpl w:val="EF4E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1401BF"/>
    <w:multiLevelType w:val="multilevel"/>
    <w:tmpl w:val="434E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1752C7"/>
    <w:multiLevelType w:val="multilevel"/>
    <w:tmpl w:val="CAA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38352B"/>
    <w:multiLevelType w:val="multilevel"/>
    <w:tmpl w:val="CC4C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C241E1"/>
    <w:multiLevelType w:val="multilevel"/>
    <w:tmpl w:val="2B00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E71607"/>
    <w:multiLevelType w:val="multilevel"/>
    <w:tmpl w:val="65BE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491C61"/>
    <w:multiLevelType w:val="multilevel"/>
    <w:tmpl w:val="DAD2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4863132"/>
    <w:multiLevelType w:val="multilevel"/>
    <w:tmpl w:val="220A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BC4E50"/>
    <w:multiLevelType w:val="multilevel"/>
    <w:tmpl w:val="39EA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77420A1"/>
    <w:multiLevelType w:val="multilevel"/>
    <w:tmpl w:val="EDB4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8244CA"/>
    <w:multiLevelType w:val="multilevel"/>
    <w:tmpl w:val="6874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604108"/>
    <w:multiLevelType w:val="multilevel"/>
    <w:tmpl w:val="0FCC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8B02FC"/>
    <w:multiLevelType w:val="multilevel"/>
    <w:tmpl w:val="64EA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F014EA"/>
    <w:multiLevelType w:val="multilevel"/>
    <w:tmpl w:val="35BA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510B34"/>
    <w:multiLevelType w:val="multilevel"/>
    <w:tmpl w:val="07B8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85426F"/>
    <w:multiLevelType w:val="multilevel"/>
    <w:tmpl w:val="DE9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34659E"/>
    <w:multiLevelType w:val="multilevel"/>
    <w:tmpl w:val="3176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5B5022E"/>
    <w:multiLevelType w:val="multilevel"/>
    <w:tmpl w:val="BF98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48364C"/>
    <w:multiLevelType w:val="multilevel"/>
    <w:tmpl w:val="6FEC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8F11149"/>
    <w:multiLevelType w:val="multilevel"/>
    <w:tmpl w:val="992A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D8B173F"/>
    <w:multiLevelType w:val="multilevel"/>
    <w:tmpl w:val="0D1E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E33BCF"/>
    <w:multiLevelType w:val="multilevel"/>
    <w:tmpl w:val="695A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7D22F4"/>
    <w:multiLevelType w:val="multilevel"/>
    <w:tmpl w:val="2C40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45F0B09"/>
    <w:multiLevelType w:val="multilevel"/>
    <w:tmpl w:val="1AE2C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47E28F0"/>
    <w:multiLevelType w:val="multilevel"/>
    <w:tmpl w:val="7826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4EA4E52"/>
    <w:multiLevelType w:val="multilevel"/>
    <w:tmpl w:val="F10A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6BF2C98"/>
    <w:multiLevelType w:val="multilevel"/>
    <w:tmpl w:val="1CA0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8BE4690"/>
    <w:multiLevelType w:val="multilevel"/>
    <w:tmpl w:val="6F26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9B36F7F"/>
    <w:multiLevelType w:val="multilevel"/>
    <w:tmpl w:val="4888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910CC5"/>
    <w:multiLevelType w:val="multilevel"/>
    <w:tmpl w:val="0F40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E523897"/>
    <w:multiLevelType w:val="multilevel"/>
    <w:tmpl w:val="72B6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8E2D34"/>
    <w:multiLevelType w:val="multilevel"/>
    <w:tmpl w:val="CF5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224D52"/>
    <w:multiLevelType w:val="multilevel"/>
    <w:tmpl w:val="2974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2E81717"/>
    <w:multiLevelType w:val="multilevel"/>
    <w:tmpl w:val="DEF4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577723"/>
    <w:multiLevelType w:val="multilevel"/>
    <w:tmpl w:val="A60C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6865F70"/>
    <w:multiLevelType w:val="multilevel"/>
    <w:tmpl w:val="22C44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0D3C6E"/>
    <w:multiLevelType w:val="multilevel"/>
    <w:tmpl w:val="23CA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7DB15E3"/>
    <w:multiLevelType w:val="multilevel"/>
    <w:tmpl w:val="904E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FE3B99"/>
    <w:multiLevelType w:val="multilevel"/>
    <w:tmpl w:val="4164F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C734D62"/>
    <w:multiLevelType w:val="multilevel"/>
    <w:tmpl w:val="DEB0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9A1C94"/>
    <w:multiLevelType w:val="multilevel"/>
    <w:tmpl w:val="40CA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74015D"/>
    <w:multiLevelType w:val="multilevel"/>
    <w:tmpl w:val="F83E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38E6A97"/>
    <w:multiLevelType w:val="multilevel"/>
    <w:tmpl w:val="EAAC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7F9684A"/>
    <w:multiLevelType w:val="multilevel"/>
    <w:tmpl w:val="568E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0F0642"/>
    <w:multiLevelType w:val="multilevel"/>
    <w:tmpl w:val="96FE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D422824"/>
    <w:multiLevelType w:val="multilevel"/>
    <w:tmpl w:val="490C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F61D57"/>
    <w:multiLevelType w:val="multilevel"/>
    <w:tmpl w:val="7108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E531B48"/>
    <w:multiLevelType w:val="multilevel"/>
    <w:tmpl w:val="B75C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EEC7761"/>
    <w:multiLevelType w:val="multilevel"/>
    <w:tmpl w:val="2504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FC04114"/>
    <w:multiLevelType w:val="multilevel"/>
    <w:tmpl w:val="A1C2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36"/>
  </w:num>
  <w:num w:numId="3">
    <w:abstractNumId w:val="21"/>
  </w:num>
  <w:num w:numId="4">
    <w:abstractNumId w:val="22"/>
  </w:num>
  <w:num w:numId="5">
    <w:abstractNumId w:val="49"/>
  </w:num>
  <w:num w:numId="6">
    <w:abstractNumId w:val="14"/>
  </w:num>
  <w:num w:numId="7">
    <w:abstractNumId w:val="4"/>
  </w:num>
  <w:num w:numId="8">
    <w:abstractNumId w:val="44"/>
  </w:num>
  <w:num w:numId="9">
    <w:abstractNumId w:val="35"/>
  </w:num>
  <w:num w:numId="10">
    <w:abstractNumId w:val="62"/>
  </w:num>
  <w:num w:numId="11">
    <w:abstractNumId w:val="3"/>
  </w:num>
  <w:num w:numId="12">
    <w:abstractNumId w:val="6"/>
  </w:num>
  <w:num w:numId="13">
    <w:abstractNumId w:val="55"/>
  </w:num>
  <w:num w:numId="14">
    <w:abstractNumId w:val="52"/>
  </w:num>
  <w:num w:numId="15">
    <w:abstractNumId w:val="7"/>
  </w:num>
  <w:num w:numId="16">
    <w:abstractNumId w:val="27"/>
  </w:num>
  <w:num w:numId="17">
    <w:abstractNumId w:val="43"/>
  </w:num>
  <w:num w:numId="18">
    <w:abstractNumId w:val="31"/>
  </w:num>
  <w:num w:numId="19">
    <w:abstractNumId w:val="41"/>
  </w:num>
  <w:num w:numId="20">
    <w:abstractNumId w:val="72"/>
  </w:num>
  <w:num w:numId="21">
    <w:abstractNumId w:val="67"/>
  </w:num>
  <w:num w:numId="22">
    <w:abstractNumId w:val="24"/>
  </w:num>
  <w:num w:numId="23">
    <w:abstractNumId w:val="51"/>
  </w:num>
  <w:num w:numId="24">
    <w:abstractNumId w:val="33"/>
  </w:num>
  <w:num w:numId="25">
    <w:abstractNumId w:val="23"/>
  </w:num>
  <w:num w:numId="26">
    <w:abstractNumId w:val="58"/>
  </w:num>
  <w:num w:numId="27">
    <w:abstractNumId w:val="37"/>
  </w:num>
  <w:num w:numId="28">
    <w:abstractNumId w:val="34"/>
  </w:num>
  <w:num w:numId="29">
    <w:abstractNumId w:val="65"/>
  </w:num>
  <w:num w:numId="30">
    <w:abstractNumId w:val="57"/>
  </w:num>
  <w:num w:numId="31">
    <w:abstractNumId w:val="48"/>
  </w:num>
  <w:num w:numId="32">
    <w:abstractNumId w:val="73"/>
  </w:num>
  <w:num w:numId="33">
    <w:abstractNumId w:val="0"/>
  </w:num>
  <w:num w:numId="34">
    <w:abstractNumId w:val="54"/>
  </w:num>
  <w:num w:numId="35">
    <w:abstractNumId w:val="16"/>
  </w:num>
  <w:num w:numId="36">
    <w:abstractNumId w:val="50"/>
  </w:num>
  <w:num w:numId="37">
    <w:abstractNumId w:val="59"/>
  </w:num>
  <w:num w:numId="38">
    <w:abstractNumId w:val="11"/>
  </w:num>
  <w:num w:numId="39">
    <w:abstractNumId w:val="42"/>
  </w:num>
  <w:num w:numId="40">
    <w:abstractNumId w:val="69"/>
  </w:num>
  <w:num w:numId="41">
    <w:abstractNumId w:val="26"/>
  </w:num>
  <w:num w:numId="42">
    <w:abstractNumId w:val="12"/>
  </w:num>
  <w:num w:numId="43">
    <w:abstractNumId w:val="25"/>
  </w:num>
  <w:num w:numId="44">
    <w:abstractNumId w:val="46"/>
  </w:num>
  <w:num w:numId="45">
    <w:abstractNumId w:val="17"/>
  </w:num>
  <w:num w:numId="46">
    <w:abstractNumId w:val="60"/>
  </w:num>
  <w:num w:numId="47">
    <w:abstractNumId w:val="28"/>
  </w:num>
  <w:num w:numId="48">
    <w:abstractNumId w:val="1"/>
  </w:num>
  <w:num w:numId="49">
    <w:abstractNumId w:val="71"/>
  </w:num>
  <w:num w:numId="50">
    <w:abstractNumId w:val="45"/>
  </w:num>
  <w:num w:numId="51">
    <w:abstractNumId w:val="32"/>
  </w:num>
  <w:num w:numId="52">
    <w:abstractNumId w:val="56"/>
  </w:num>
  <w:num w:numId="53">
    <w:abstractNumId w:val="64"/>
  </w:num>
  <w:num w:numId="54">
    <w:abstractNumId w:val="38"/>
  </w:num>
  <w:num w:numId="55">
    <w:abstractNumId w:val="2"/>
  </w:num>
  <w:num w:numId="56">
    <w:abstractNumId w:val="70"/>
  </w:num>
  <w:num w:numId="57">
    <w:abstractNumId w:val="10"/>
  </w:num>
  <w:num w:numId="58">
    <w:abstractNumId w:val="8"/>
  </w:num>
  <w:num w:numId="59">
    <w:abstractNumId w:val="20"/>
  </w:num>
  <w:num w:numId="60">
    <w:abstractNumId w:val="39"/>
  </w:num>
  <w:num w:numId="61">
    <w:abstractNumId w:val="18"/>
  </w:num>
  <w:num w:numId="62">
    <w:abstractNumId w:val="5"/>
  </w:num>
  <w:num w:numId="63">
    <w:abstractNumId w:val="68"/>
  </w:num>
  <w:num w:numId="64">
    <w:abstractNumId w:val="66"/>
  </w:num>
  <w:num w:numId="65">
    <w:abstractNumId w:val="61"/>
  </w:num>
  <w:num w:numId="66">
    <w:abstractNumId w:val="29"/>
  </w:num>
  <w:num w:numId="67">
    <w:abstractNumId w:val="47"/>
  </w:num>
  <w:num w:numId="68">
    <w:abstractNumId w:val="15"/>
  </w:num>
  <w:num w:numId="69">
    <w:abstractNumId w:val="40"/>
  </w:num>
  <w:num w:numId="70">
    <w:abstractNumId w:val="9"/>
  </w:num>
  <w:num w:numId="71">
    <w:abstractNumId w:val="30"/>
  </w:num>
  <w:num w:numId="72">
    <w:abstractNumId w:val="13"/>
  </w:num>
  <w:num w:numId="73">
    <w:abstractNumId w:val="53"/>
  </w:num>
  <w:num w:numId="74">
    <w:abstractNumId w:val="6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C72"/>
    <w:rsid w:val="00466C72"/>
    <w:rsid w:val="00AC12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F07C674"/>
  <w15:chartTrackingRefBased/>
  <w15:docId w15:val="{F79F2453-D6DE-4304-919D-B3FB4A703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466C72"/>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link w:val="20"/>
    <w:uiPriority w:val="9"/>
    <w:qFormat/>
    <w:rsid w:val="00466C72"/>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paragraph" w:styleId="3">
    <w:name w:val="heading 3"/>
    <w:basedOn w:val="a"/>
    <w:link w:val="30"/>
    <w:uiPriority w:val="9"/>
    <w:qFormat/>
    <w:rsid w:val="00466C72"/>
    <w:pPr>
      <w:widowControl/>
      <w:spacing w:before="100" w:beforeAutospacing="1" w:after="100" w:afterAutospacing="1"/>
      <w:jc w:val="left"/>
      <w:outlineLvl w:val="2"/>
    </w:pPr>
    <w:rPr>
      <w:rFonts w:ascii="ＭＳ Ｐゴシック" w:eastAsia="ＭＳ Ｐゴシック" w:hAnsi="ＭＳ Ｐゴシック" w:cs="ＭＳ Ｐゴシック"/>
      <w:b/>
      <w:bCs/>
      <w:kern w:val="0"/>
      <w:sz w:val="27"/>
      <w:szCs w:val="27"/>
    </w:rPr>
  </w:style>
  <w:style w:type="paragraph" w:styleId="4">
    <w:name w:val="heading 4"/>
    <w:basedOn w:val="a"/>
    <w:link w:val="40"/>
    <w:uiPriority w:val="9"/>
    <w:qFormat/>
    <w:rsid w:val="00466C72"/>
    <w:pPr>
      <w:widowControl/>
      <w:spacing w:before="100" w:beforeAutospacing="1" w:after="100" w:afterAutospacing="1"/>
      <w:jc w:val="left"/>
      <w:outlineLvl w:val="3"/>
    </w:pPr>
    <w:rPr>
      <w:rFonts w:ascii="ＭＳ Ｐゴシック" w:eastAsia="ＭＳ Ｐゴシック" w:hAnsi="ＭＳ Ｐゴシック" w:cs="ＭＳ Ｐゴシック"/>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66C72"/>
    <w:rPr>
      <w:rFonts w:ascii="ＭＳ Ｐゴシック" w:eastAsia="ＭＳ Ｐゴシック" w:hAnsi="ＭＳ Ｐゴシック" w:cs="ＭＳ Ｐゴシック"/>
      <w:b/>
      <w:bCs/>
      <w:kern w:val="36"/>
      <w:sz w:val="48"/>
      <w:szCs w:val="48"/>
    </w:rPr>
  </w:style>
  <w:style w:type="character" w:customStyle="1" w:styleId="20">
    <w:name w:val="見出し 2 (文字)"/>
    <w:basedOn w:val="a0"/>
    <w:link w:val="2"/>
    <w:uiPriority w:val="9"/>
    <w:rsid w:val="00466C72"/>
    <w:rPr>
      <w:rFonts w:ascii="ＭＳ Ｐゴシック" w:eastAsia="ＭＳ Ｐゴシック" w:hAnsi="ＭＳ Ｐゴシック" w:cs="ＭＳ Ｐゴシック"/>
      <w:b/>
      <w:bCs/>
      <w:kern w:val="0"/>
      <w:sz w:val="36"/>
      <w:szCs w:val="36"/>
    </w:rPr>
  </w:style>
  <w:style w:type="character" w:customStyle="1" w:styleId="30">
    <w:name w:val="見出し 3 (文字)"/>
    <w:basedOn w:val="a0"/>
    <w:link w:val="3"/>
    <w:uiPriority w:val="9"/>
    <w:rsid w:val="00466C72"/>
    <w:rPr>
      <w:rFonts w:ascii="ＭＳ Ｐゴシック" w:eastAsia="ＭＳ Ｐゴシック" w:hAnsi="ＭＳ Ｐゴシック" w:cs="ＭＳ Ｐゴシック"/>
      <w:b/>
      <w:bCs/>
      <w:kern w:val="0"/>
      <w:sz w:val="27"/>
      <w:szCs w:val="27"/>
    </w:rPr>
  </w:style>
  <w:style w:type="character" w:customStyle="1" w:styleId="40">
    <w:name w:val="見出し 4 (文字)"/>
    <w:basedOn w:val="a0"/>
    <w:link w:val="4"/>
    <w:uiPriority w:val="9"/>
    <w:rsid w:val="00466C72"/>
    <w:rPr>
      <w:rFonts w:ascii="ＭＳ Ｐゴシック" w:eastAsia="ＭＳ Ｐゴシック" w:hAnsi="ＭＳ Ｐゴシック" w:cs="ＭＳ Ｐゴシック"/>
      <w:b/>
      <w:bCs/>
      <w:kern w:val="0"/>
      <w:sz w:val="24"/>
      <w:szCs w:val="24"/>
    </w:rPr>
  </w:style>
  <w:style w:type="character" w:styleId="a3">
    <w:name w:val="Hyperlink"/>
    <w:basedOn w:val="a0"/>
    <w:uiPriority w:val="99"/>
    <w:semiHidden/>
    <w:unhideWhenUsed/>
    <w:rsid w:val="00466C72"/>
    <w:rPr>
      <w:color w:val="0000FF"/>
      <w:u w:val="single"/>
    </w:rPr>
  </w:style>
  <w:style w:type="paragraph" w:styleId="Web">
    <w:name w:val="Normal (Web)"/>
    <w:basedOn w:val="a"/>
    <w:uiPriority w:val="99"/>
    <w:semiHidden/>
    <w:unhideWhenUsed/>
    <w:rsid w:val="00466C7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4">
    <w:name w:val="Emphasis"/>
    <w:basedOn w:val="a0"/>
    <w:uiPriority w:val="20"/>
    <w:qFormat/>
    <w:rsid w:val="00466C72"/>
    <w:rPr>
      <w:i/>
      <w:iCs/>
    </w:rPr>
  </w:style>
  <w:style w:type="character" w:styleId="a5">
    <w:name w:val="Strong"/>
    <w:basedOn w:val="a0"/>
    <w:uiPriority w:val="22"/>
    <w:qFormat/>
    <w:rsid w:val="00466C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7317">
      <w:bodyDiv w:val="1"/>
      <w:marLeft w:val="0"/>
      <w:marRight w:val="0"/>
      <w:marTop w:val="0"/>
      <w:marBottom w:val="0"/>
      <w:divBdr>
        <w:top w:val="none" w:sz="0" w:space="0" w:color="auto"/>
        <w:left w:val="none" w:sz="0" w:space="0" w:color="auto"/>
        <w:bottom w:val="none" w:sz="0" w:space="0" w:color="auto"/>
        <w:right w:val="none" w:sz="0" w:space="0" w:color="auto"/>
      </w:divBdr>
      <w:divsChild>
        <w:div w:id="235672988">
          <w:marLeft w:val="0"/>
          <w:marRight w:val="0"/>
          <w:marTop w:val="0"/>
          <w:marBottom w:val="450"/>
          <w:divBdr>
            <w:top w:val="none" w:sz="0" w:space="0" w:color="auto"/>
            <w:left w:val="none" w:sz="0" w:space="0" w:color="auto"/>
            <w:bottom w:val="none" w:sz="0" w:space="0" w:color="auto"/>
            <w:right w:val="none" w:sz="0" w:space="0" w:color="auto"/>
          </w:divBdr>
        </w:div>
      </w:divsChild>
    </w:div>
    <w:div w:id="124856905">
      <w:bodyDiv w:val="1"/>
      <w:marLeft w:val="0"/>
      <w:marRight w:val="0"/>
      <w:marTop w:val="0"/>
      <w:marBottom w:val="0"/>
      <w:divBdr>
        <w:top w:val="none" w:sz="0" w:space="0" w:color="auto"/>
        <w:left w:val="none" w:sz="0" w:space="0" w:color="auto"/>
        <w:bottom w:val="none" w:sz="0" w:space="0" w:color="auto"/>
        <w:right w:val="none" w:sz="0" w:space="0" w:color="auto"/>
      </w:divBdr>
      <w:divsChild>
        <w:div w:id="1195584500">
          <w:marLeft w:val="0"/>
          <w:marRight w:val="0"/>
          <w:marTop w:val="0"/>
          <w:marBottom w:val="450"/>
          <w:divBdr>
            <w:top w:val="none" w:sz="0" w:space="0" w:color="auto"/>
            <w:left w:val="none" w:sz="0" w:space="0" w:color="auto"/>
            <w:bottom w:val="none" w:sz="0" w:space="0" w:color="auto"/>
            <w:right w:val="none" w:sz="0" w:space="0" w:color="auto"/>
          </w:divBdr>
        </w:div>
      </w:divsChild>
    </w:div>
    <w:div w:id="144588325">
      <w:bodyDiv w:val="1"/>
      <w:marLeft w:val="0"/>
      <w:marRight w:val="0"/>
      <w:marTop w:val="0"/>
      <w:marBottom w:val="0"/>
      <w:divBdr>
        <w:top w:val="none" w:sz="0" w:space="0" w:color="auto"/>
        <w:left w:val="none" w:sz="0" w:space="0" w:color="auto"/>
        <w:bottom w:val="none" w:sz="0" w:space="0" w:color="auto"/>
        <w:right w:val="none" w:sz="0" w:space="0" w:color="auto"/>
      </w:divBdr>
      <w:divsChild>
        <w:div w:id="1478109880">
          <w:marLeft w:val="0"/>
          <w:marRight w:val="0"/>
          <w:marTop w:val="0"/>
          <w:marBottom w:val="450"/>
          <w:divBdr>
            <w:top w:val="none" w:sz="0" w:space="0" w:color="auto"/>
            <w:left w:val="none" w:sz="0" w:space="0" w:color="auto"/>
            <w:bottom w:val="none" w:sz="0" w:space="0" w:color="auto"/>
            <w:right w:val="none" w:sz="0" w:space="0" w:color="auto"/>
          </w:divBdr>
        </w:div>
      </w:divsChild>
    </w:div>
    <w:div w:id="476654998">
      <w:bodyDiv w:val="1"/>
      <w:marLeft w:val="0"/>
      <w:marRight w:val="0"/>
      <w:marTop w:val="0"/>
      <w:marBottom w:val="0"/>
      <w:divBdr>
        <w:top w:val="none" w:sz="0" w:space="0" w:color="auto"/>
        <w:left w:val="none" w:sz="0" w:space="0" w:color="auto"/>
        <w:bottom w:val="none" w:sz="0" w:space="0" w:color="auto"/>
        <w:right w:val="none" w:sz="0" w:space="0" w:color="auto"/>
      </w:divBdr>
    </w:div>
    <w:div w:id="1654290435">
      <w:bodyDiv w:val="1"/>
      <w:marLeft w:val="0"/>
      <w:marRight w:val="0"/>
      <w:marTop w:val="0"/>
      <w:marBottom w:val="0"/>
      <w:divBdr>
        <w:top w:val="none" w:sz="0" w:space="0" w:color="auto"/>
        <w:left w:val="none" w:sz="0" w:space="0" w:color="auto"/>
        <w:bottom w:val="none" w:sz="0" w:space="0" w:color="auto"/>
        <w:right w:val="none" w:sz="0" w:space="0" w:color="auto"/>
      </w:divBdr>
      <w:divsChild>
        <w:div w:id="1474370706">
          <w:marLeft w:val="0"/>
          <w:marRight w:val="0"/>
          <w:marTop w:val="0"/>
          <w:marBottom w:val="450"/>
          <w:divBdr>
            <w:top w:val="none" w:sz="0" w:space="0" w:color="auto"/>
            <w:left w:val="none" w:sz="0" w:space="0" w:color="auto"/>
            <w:bottom w:val="none" w:sz="0" w:space="0" w:color="auto"/>
            <w:right w:val="none" w:sz="0" w:space="0" w:color="auto"/>
          </w:divBdr>
        </w:div>
      </w:divsChild>
    </w:div>
    <w:div w:id="1724937954">
      <w:bodyDiv w:val="1"/>
      <w:marLeft w:val="0"/>
      <w:marRight w:val="0"/>
      <w:marTop w:val="0"/>
      <w:marBottom w:val="0"/>
      <w:divBdr>
        <w:top w:val="none" w:sz="0" w:space="0" w:color="auto"/>
        <w:left w:val="none" w:sz="0" w:space="0" w:color="auto"/>
        <w:bottom w:val="none" w:sz="0" w:space="0" w:color="auto"/>
        <w:right w:val="none" w:sz="0" w:space="0" w:color="auto"/>
      </w:divBdr>
      <w:divsChild>
        <w:div w:id="635795476">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6.png"/><Relationship Id="rId42" Type="http://schemas.openxmlformats.org/officeDocument/2006/relationships/hyperlink" Target="https://d1zzsytabgxvtl.cloudfront.net/rpa/2017/11/uipath_interface/attachment/uipath_interface_17/" TargetMode="External"/><Relationship Id="rId63" Type="http://schemas.openxmlformats.org/officeDocument/2006/relationships/image" Target="media/image27.png"/><Relationship Id="rId84" Type="http://schemas.openxmlformats.org/officeDocument/2006/relationships/hyperlink" Target="https://www.uipath.com/activities-guide" TargetMode="External"/><Relationship Id="rId138" Type="http://schemas.openxmlformats.org/officeDocument/2006/relationships/hyperlink" Target="https://d1zzsytabgxvtl.cloudfront.net/rpa/2017/11/uipath-recording/attachment/26/" TargetMode="External"/><Relationship Id="rId159" Type="http://schemas.openxmlformats.org/officeDocument/2006/relationships/image" Target="media/image72.png"/><Relationship Id="rId170" Type="http://schemas.openxmlformats.org/officeDocument/2006/relationships/hyperlink" Target="https://tutorial.co.jp/category/rpa/" TargetMode="External"/><Relationship Id="rId191" Type="http://schemas.openxmlformats.org/officeDocument/2006/relationships/image" Target="media/image87.png"/><Relationship Id="rId205" Type="http://schemas.openxmlformats.org/officeDocument/2006/relationships/hyperlink" Target="https://wp.me/aaRKzM-aJ" TargetMode="External"/><Relationship Id="rId226" Type="http://schemas.openxmlformats.org/officeDocument/2006/relationships/hyperlink" Target="https://d1zzsytabgxvtl.cloudfront.net/rpa/2017/11/uipath-app/attachment/image15/" TargetMode="External"/><Relationship Id="rId247" Type="http://schemas.openxmlformats.org/officeDocument/2006/relationships/hyperlink" Target="https://www.microsoft.com/ja-jp/download/details.aspx?id=29715" TargetMode="External"/><Relationship Id="rId107" Type="http://schemas.openxmlformats.org/officeDocument/2006/relationships/image" Target="media/image47.png"/><Relationship Id="rId11" Type="http://schemas.openxmlformats.org/officeDocument/2006/relationships/hyperlink" Target="https://tutorial.co.jp/category/rpa/" TargetMode="External"/><Relationship Id="rId32" Type="http://schemas.openxmlformats.org/officeDocument/2006/relationships/hyperlink" Target="https://d1zzsytabgxvtl.cloudfront.net/rpa/2017/11/uipath_interface/attachment/uipath_interface_12/" TargetMode="External"/><Relationship Id="rId53" Type="http://schemas.openxmlformats.org/officeDocument/2006/relationships/image" Target="media/image22.png"/><Relationship Id="rId74" Type="http://schemas.openxmlformats.org/officeDocument/2006/relationships/hyperlink" Target="https://d1zzsytabgxvtl.cloudfront.net/rpa/2017/11/uipath_interface/attachment/uipath_interface_33/" TargetMode="External"/><Relationship Id="rId128" Type="http://schemas.openxmlformats.org/officeDocument/2006/relationships/hyperlink" Target="https://d1zzsytabgxvtl.cloudfront.net/rpa/2017/11/uipath-recording/attachment/21/" TargetMode="External"/><Relationship Id="rId149" Type="http://schemas.openxmlformats.org/officeDocument/2006/relationships/hyperlink" Target="https://d1zzsytabgxvtl.cloudfront.net/rpa/2017/11/uipath-recording/attachment/32/" TargetMode="External"/><Relationship Id="rId5" Type="http://schemas.openxmlformats.org/officeDocument/2006/relationships/hyperlink" Target="https://tutorial.co.jp/category/rpa/" TargetMode="External"/><Relationship Id="rId95" Type="http://schemas.openxmlformats.org/officeDocument/2006/relationships/image" Target="media/image41.png"/><Relationship Id="rId160" Type="http://schemas.openxmlformats.org/officeDocument/2006/relationships/hyperlink" Target="https://d1zzsytabgxvtl.cloudfront.net/rpa/2017/11/uipath-debug/attachment/4-2/" TargetMode="External"/><Relationship Id="rId181" Type="http://schemas.openxmlformats.org/officeDocument/2006/relationships/image" Target="media/image82.png"/><Relationship Id="rId216" Type="http://schemas.openxmlformats.org/officeDocument/2006/relationships/hyperlink" Target="https://d1zzsytabgxvtl.cloudfront.net/rpa/2017/11/uipath-app/attachment/image7-2/" TargetMode="External"/><Relationship Id="rId237" Type="http://schemas.openxmlformats.org/officeDocument/2006/relationships/image" Target="media/image107.jpeg"/><Relationship Id="rId22" Type="http://schemas.openxmlformats.org/officeDocument/2006/relationships/hyperlink" Target="https://d1zzsytabgxvtl.cloudfront.net/rpa/2017/11/uipath_interface/attachment/uipath_interface_7/" TargetMode="External"/><Relationship Id="rId43" Type="http://schemas.openxmlformats.org/officeDocument/2006/relationships/image" Target="media/image17.png"/><Relationship Id="rId64" Type="http://schemas.openxmlformats.org/officeDocument/2006/relationships/hyperlink" Target="https://d1zzsytabgxvtl.cloudfront.net/rpa/2017/11/uipath_interface/attachment/uipath_interface_28/" TargetMode="External"/><Relationship Id="rId118" Type="http://schemas.openxmlformats.org/officeDocument/2006/relationships/hyperlink" Target="https://d1zzsytabgxvtl.cloudfront.net/rpa/2017/11/uipath-recording/attachment/16/" TargetMode="External"/><Relationship Id="rId139" Type="http://schemas.openxmlformats.org/officeDocument/2006/relationships/hyperlink" Target="https://d1zzsytabgxvtl.cloudfront.net/rpa/2017/11/uipath-recording/attachment/27-2/" TargetMode="External"/><Relationship Id="rId85" Type="http://schemas.openxmlformats.org/officeDocument/2006/relationships/hyperlink" Target="https://www.uipath.com/activities-guide" TargetMode="External"/><Relationship Id="rId150" Type="http://schemas.openxmlformats.org/officeDocument/2006/relationships/image" Target="media/image68.png"/><Relationship Id="rId171" Type="http://schemas.openxmlformats.org/officeDocument/2006/relationships/hyperlink" Target="https://d1zzsytabgxvtl.cloudfront.net/rpa/2017/11/uipath-app/attachment/image7/" TargetMode="External"/><Relationship Id="rId192" Type="http://schemas.openxmlformats.org/officeDocument/2006/relationships/hyperlink" Target="https://d1zzsytabgxvtl.cloudfront.net/rpa/2017/11/uipath-app/attachment/image36/" TargetMode="External"/><Relationship Id="rId206" Type="http://schemas.openxmlformats.org/officeDocument/2006/relationships/hyperlink" Target="https://d1zzsytabgxvtl.cloudfront.net/rpa/2017/11/uipath-app/attachment/image19/" TargetMode="External"/><Relationship Id="rId227" Type="http://schemas.openxmlformats.org/officeDocument/2006/relationships/image" Target="media/image103.png"/><Relationship Id="rId248" Type="http://schemas.openxmlformats.org/officeDocument/2006/relationships/fontTable" Target="fontTable.xml"/><Relationship Id="rId12" Type="http://schemas.openxmlformats.org/officeDocument/2006/relationships/hyperlink" Target="https://d1zzsytabgxvtl.cloudfront.net/rpa/2017/11/uipath_overview/" TargetMode="Externa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s://d1zzsytabgxvtl.cloudfront.net/rpa/2017/11/uipath_interface/attachment/uipath_interface_15/" TargetMode="External"/><Relationship Id="rId59" Type="http://schemas.openxmlformats.org/officeDocument/2006/relationships/image" Target="media/image25.png"/><Relationship Id="rId103" Type="http://schemas.openxmlformats.org/officeDocument/2006/relationships/image" Target="media/image45.png"/><Relationship Id="rId108" Type="http://schemas.openxmlformats.org/officeDocument/2006/relationships/hyperlink" Target="https://d1zzsytabgxvtl.cloudfront.net/rpa/2017/11/uipath-recording/attachment/11/" TargetMode="External"/><Relationship Id="rId124" Type="http://schemas.openxmlformats.org/officeDocument/2006/relationships/hyperlink" Target="https://d1zzsytabgxvtl.cloudfront.net/rpa/2017/11/uipath-recording/attachment/19/" TargetMode="External"/><Relationship Id="rId129" Type="http://schemas.openxmlformats.org/officeDocument/2006/relationships/image" Target="media/image58.png"/><Relationship Id="rId54" Type="http://schemas.openxmlformats.org/officeDocument/2006/relationships/hyperlink" Target="https://d1zzsytabgxvtl.cloudfront.net/rpa/2017/11/uipath_interface/attachment/uipath_interface_23/" TargetMode="External"/><Relationship Id="rId70" Type="http://schemas.openxmlformats.org/officeDocument/2006/relationships/hyperlink" Target="https://d1zzsytabgxvtl.cloudfront.net/rpa/2017/11/uipath_interface/attachment/uipath_interface_31/" TargetMode="External"/><Relationship Id="rId75" Type="http://schemas.openxmlformats.org/officeDocument/2006/relationships/image" Target="media/image33.png"/><Relationship Id="rId91" Type="http://schemas.openxmlformats.org/officeDocument/2006/relationships/image" Target="media/image39.png"/><Relationship Id="rId96" Type="http://schemas.openxmlformats.org/officeDocument/2006/relationships/hyperlink" Target="https://d1zzsytabgxvtl.cloudfront.net/rpa/2017/11/uipath-recording/attachment/5/" TargetMode="External"/><Relationship Id="rId140" Type="http://schemas.openxmlformats.org/officeDocument/2006/relationships/image" Target="media/image63.png"/><Relationship Id="rId145" Type="http://schemas.openxmlformats.org/officeDocument/2006/relationships/hyperlink" Target="https://d1zzsytabgxvtl.cloudfront.net/rpa/2017/11/uipath-recording/attachment/30/" TargetMode="External"/><Relationship Id="rId161" Type="http://schemas.openxmlformats.org/officeDocument/2006/relationships/image" Target="media/image73.png"/><Relationship Id="rId166" Type="http://schemas.openxmlformats.org/officeDocument/2006/relationships/hyperlink" Target="https://d1zzsytabgxvtl.cloudfront.net/rpa/2017/11/uipath-debug/attachment/7-2/" TargetMode="External"/><Relationship Id="rId182" Type="http://schemas.openxmlformats.org/officeDocument/2006/relationships/hyperlink" Target="https://d1zzsytabgxvtl.cloudfront.net/rpa/2017/11/uipath-app/attachment/image25/" TargetMode="External"/><Relationship Id="rId187" Type="http://schemas.openxmlformats.org/officeDocument/2006/relationships/image" Target="media/image85.png"/><Relationship Id="rId217" Type="http://schemas.openxmlformats.org/officeDocument/2006/relationships/hyperlink" Target="https://d1zzsytabgxvtl.cloudfront.net/rpa/2017/11/uipath-app/attachment/image21/" TargetMode="External"/><Relationship Id="rId1" Type="http://schemas.openxmlformats.org/officeDocument/2006/relationships/numbering" Target="numbering.xml"/><Relationship Id="rId6" Type="http://schemas.openxmlformats.org/officeDocument/2006/relationships/hyperlink" Target="https://d1zzsytabgxvtl.cloudfront.net/rpa/2017/11/uipath_overview/attachment/uipath-robots/" TargetMode="External"/><Relationship Id="rId212" Type="http://schemas.openxmlformats.org/officeDocument/2006/relationships/hyperlink" Target="https://d1zzsytabgxvtl.cloudfront.net/rpa/2017/11/uipath-app/attachment/image20/" TargetMode="External"/><Relationship Id="rId233" Type="http://schemas.openxmlformats.org/officeDocument/2006/relationships/hyperlink" Target="https://d1zzsytabgxvtl.cloudfront.net/rpa/2017/11/uipath-app/attachment/image7-3/" TargetMode="External"/><Relationship Id="rId238" Type="http://schemas.openxmlformats.org/officeDocument/2006/relationships/hyperlink" Target="https://d1zzsytabgxvtl.cloudfront.net/rpa/2017/11/uipath-app/attachment/image3/" TargetMode="External"/><Relationship Id="rId23" Type="http://schemas.openxmlformats.org/officeDocument/2006/relationships/image" Target="media/image7.png"/><Relationship Id="rId28" Type="http://schemas.openxmlformats.org/officeDocument/2006/relationships/hyperlink" Target="https://d1zzsytabgxvtl.cloudfront.net/rpa/2017/11/uipath_interface/attachment/uipath_interface_10/" TargetMode="External"/><Relationship Id="rId49" Type="http://schemas.openxmlformats.org/officeDocument/2006/relationships/image" Target="media/image20.png"/><Relationship Id="rId114" Type="http://schemas.openxmlformats.org/officeDocument/2006/relationships/hyperlink" Target="https://d1zzsytabgxvtl.cloudfront.net/rpa/2017/11/uipath-recording/attachment/14/" TargetMode="External"/><Relationship Id="rId119" Type="http://schemas.openxmlformats.org/officeDocument/2006/relationships/image" Target="media/image53.png"/><Relationship Id="rId44" Type="http://schemas.openxmlformats.org/officeDocument/2006/relationships/hyperlink" Target="https://d1zzsytabgxvtl.cloudfront.net/rpa/2017/11/uipath_interface/attachment/uipath_interface_18/" TargetMode="External"/><Relationship Id="rId60" Type="http://schemas.openxmlformats.org/officeDocument/2006/relationships/hyperlink" Target="https://d1zzsytabgxvtl.cloudfront.net/rpa/2017/11/uipath_interface/attachment/uipath_interface_26/" TargetMode="External"/><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hyperlink" Target="https://tutorial.co.jp/category/rpa/" TargetMode="External"/><Relationship Id="rId130" Type="http://schemas.openxmlformats.org/officeDocument/2006/relationships/hyperlink" Target="https://d1zzsytabgxvtl.cloudfront.net/rpa/2017/11/uipath-recording/attachment/22/" TargetMode="External"/><Relationship Id="rId135" Type="http://schemas.openxmlformats.org/officeDocument/2006/relationships/image" Target="media/image61.png"/><Relationship Id="rId151" Type="http://schemas.openxmlformats.org/officeDocument/2006/relationships/hyperlink" Target="https://d1zzsytabgxvtl.cloudfront.net/rpa/2017/11/uipath-recording/attachment/33/" TargetMode="External"/><Relationship Id="rId156" Type="http://schemas.openxmlformats.org/officeDocument/2006/relationships/hyperlink" Target="https://d1zzsytabgxvtl.cloudfront.net/rpa/2017/11/uipath-debug/attachment/2-2/" TargetMode="External"/><Relationship Id="rId177" Type="http://schemas.openxmlformats.org/officeDocument/2006/relationships/image" Target="media/image80.png"/><Relationship Id="rId198" Type="http://schemas.openxmlformats.org/officeDocument/2006/relationships/hyperlink" Target="https://d1zzsytabgxvtl.cloudfront.net/rpa/2017/11/uipath-app/attachment/image34/" TargetMode="External"/><Relationship Id="rId172" Type="http://schemas.openxmlformats.org/officeDocument/2006/relationships/image" Target="media/image78.jpeg"/><Relationship Id="rId193" Type="http://schemas.openxmlformats.org/officeDocument/2006/relationships/image" Target="media/image88.png"/><Relationship Id="rId202" Type="http://schemas.openxmlformats.org/officeDocument/2006/relationships/hyperlink" Target="https://d1zzsytabgxvtl.cloudfront.net/rpa/2017/11/uipath-app/attachment/image7-1/" TargetMode="External"/><Relationship Id="rId207" Type="http://schemas.openxmlformats.org/officeDocument/2006/relationships/image" Target="media/image94.png"/><Relationship Id="rId223" Type="http://schemas.openxmlformats.org/officeDocument/2006/relationships/image" Target="media/image101.png"/><Relationship Id="rId228" Type="http://schemas.openxmlformats.org/officeDocument/2006/relationships/hyperlink" Target="https://d1zzsytabgxvtl.cloudfront.net/rpa/2017/11/uipath-app/attachment/image23/" TargetMode="External"/><Relationship Id="rId244" Type="http://schemas.openxmlformats.org/officeDocument/2006/relationships/hyperlink" Target="https://msdn.microsoft.com/ja-jp/library/system.net.mail.mailmessage(v=vs.110).aspx" TargetMode="External"/><Relationship Id="rId249" Type="http://schemas.openxmlformats.org/officeDocument/2006/relationships/theme" Target="theme/theme1.xml"/><Relationship Id="rId13" Type="http://schemas.openxmlformats.org/officeDocument/2006/relationships/hyperlink" Target="https://tutorial.co.jp/rpa/2017/11/uipath-overview/" TargetMode="External"/><Relationship Id="rId18" Type="http://schemas.openxmlformats.org/officeDocument/2006/relationships/hyperlink" Target="https://d1zzsytabgxvtl.cloudfront.net/rpa/2017/11/uipath_interface/attachment/uipath_interface_4/" TargetMode="External"/><Relationship Id="rId39" Type="http://schemas.openxmlformats.org/officeDocument/2006/relationships/image" Target="media/image15.png"/><Relationship Id="rId109" Type="http://schemas.openxmlformats.org/officeDocument/2006/relationships/image" Target="media/image48.png"/><Relationship Id="rId34" Type="http://schemas.openxmlformats.org/officeDocument/2006/relationships/hyperlink" Target="https://d1zzsytabgxvtl.cloudfront.net/rpa/2017/11/uipath_interface/attachment/uipath_interface_13/" TargetMode="External"/><Relationship Id="rId50" Type="http://schemas.openxmlformats.org/officeDocument/2006/relationships/hyperlink" Target="https://d1zzsytabgxvtl.cloudfront.net/rpa/2017/11/uipath_interface/attachment/uipath_interface_21/" TargetMode="External"/><Relationship Id="rId55" Type="http://schemas.openxmlformats.org/officeDocument/2006/relationships/image" Target="media/image23.png"/><Relationship Id="rId76" Type="http://schemas.openxmlformats.org/officeDocument/2006/relationships/hyperlink" Target="https://d1zzsytabgxvtl.cloudfront.net/rpa/2017/11/uipath_interface/attachment/uipath_interface_34/" TargetMode="External"/><Relationship Id="rId97" Type="http://schemas.openxmlformats.org/officeDocument/2006/relationships/image" Target="media/image42.png"/><Relationship Id="rId104" Type="http://schemas.openxmlformats.org/officeDocument/2006/relationships/hyperlink" Target="https://d1zzsytabgxvtl.cloudfront.net/rpa/2017/11/uipath-recording/attachment/9/" TargetMode="External"/><Relationship Id="rId120" Type="http://schemas.openxmlformats.org/officeDocument/2006/relationships/hyperlink" Target="https://d1zzsytabgxvtl.cloudfront.net/rpa/2017/11/uipath-recording/attachment/17/" TargetMode="External"/><Relationship Id="rId125" Type="http://schemas.openxmlformats.org/officeDocument/2006/relationships/image" Target="media/image56.png"/><Relationship Id="rId141" Type="http://schemas.openxmlformats.org/officeDocument/2006/relationships/hyperlink" Target="https://d1zzsytabgxvtl.cloudfront.net/rpa/2017/11/uipath-recording/attachment/28-2/" TargetMode="External"/><Relationship Id="rId146" Type="http://schemas.openxmlformats.org/officeDocument/2006/relationships/image" Target="media/image66.png"/><Relationship Id="rId167" Type="http://schemas.openxmlformats.org/officeDocument/2006/relationships/image" Target="media/image76.png"/><Relationship Id="rId188" Type="http://schemas.openxmlformats.org/officeDocument/2006/relationships/hyperlink" Target="https://d1zzsytabgxvtl.cloudfront.net/rpa/2017/11/uipath-app/attachment/image26/" TargetMode="Externa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hyperlink" Target="https://d1zzsytabgxvtl.cloudfront.net/rpa/2017/11/uipath-recording/attachment/3/" TargetMode="External"/><Relationship Id="rId162" Type="http://schemas.openxmlformats.org/officeDocument/2006/relationships/hyperlink" Target="https://d1zzsytabgxvtl.cloudfront.net/rpa/2017/11/uipath-debug/attachment/5-2/" TargetMode="External"/><Relationship Id="rId183" Type="http://schemas.openxmlformats.org/officeDocument/2006/relationships/image" Target="media/image83.png"/><Relationship Id="rId213" Type="http://schemas.openxmlformats.org/officeDocument/2006/relationships/image" Target="media/image97.png"/><Relationship Id="rId218" Type="http://schemas.openxmlformats.org/officeDocument/2006/relationships/image" Target="media/image99.png"/><Relationship Id="rId234" Type="http://schemas.openxmlformats.org/officeDocument/2006/relationships/hyperlink" Target="https://d1zzsytabgxvtl.cloudfront.net/rpa/2017/11/uipath-app/attachment/image1/" TargetMode="External"/><Relationship Id="rId239" Type="http://schemas.openxmlformats.org/officeDocument/2006/relationships/image" Target="media/image108.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d1zzsytabgxvtl.cloudfront.net/rpa/2017/11/uipath_interface/attachment/uipath_interface_8/" TargetMode="External"/><Relationship Id="rId40" Type="http://schemas.openxmlformats.org/officeDocument/2006/relationships/hyperlink" Target="https://d1zzsytabgxvtl.cloudfront.net/rpa/2017/11/uipath_interface/attachment/uipath_interface_16/" TargetMode="External"/><Relationship Id="rId45" Type="http://schemas.openxmlformats.org/officeDocument/2006/relationships/image" Target="media/image18.png"/><Relationship Id="rId66" Type="http://schemas.openxmlformats.org/officeDocument/2006/relationships/hyperlink" Target="https://d1zzsytabgxvtl.cloudfront.net/rpa/2017/11/uipath_interface/attachment/uipath_interface_29/" TargetMode="External"/><Relationship Id="rId87" Type="http://schemas.openxmlformats.org/officeDocument/2006/relationships/hyperlink" Target="https://tutorial.co.jp/rpa/2017/11/uipath-interface/" TargetMode="External"/><Relationship Id="rId110" Type="http://schemas.openxmlformats.org/officeDocument/2006/relationships/hyperlink" Target="https://d1zzsytabgxvtl.cloudfront.net/rpa/2017/11/uipath-recording/attachment/12/" TargetMode="External"/><Relationship Id="rId115" Type="http://schemas.openxmlformats.org/officeDocument/2006/relationships/image" Target="media/image51.png"/><Relationship Id="rId131" Type="http://schemas.openxmlformats.org/officeDocument/2006/relationships/image" Target="media/image59.png"/><Relationship Id="rId136" Type="http://schemas.openxmlformats.org/officeDocument/2006/relationships/hyperlink" Target="https://d1zzsytabgxvtl.cloudfront.net/rpa/2017/11/uipath-recording/attachment/25/" TargetMode="External"/><Relationship Id="rId157" Type="http://schemas.openxmlformats.org/officeDocument/2006/relationships/image" Target="media/image71.png"/><Relationship Id="rId178" Type="http://schemas.openxmlformats.org/officeDocument/2006/relationships/hyperlink" Target="https://d1zzsytabgxvtl.cloudfront.net/rpa/2017/11/uipath-app/attachment/image17/" TargetMode="External"/><Relationship Id="rId61" Type="http://schemas.openxmlformats.org/officeDocument/2006/relationships/image" Target="media/image26.png"/><Relationship Id="rId82" Type="http://schemas.openxmlformats.org/officeDocument/2006/relationships/hyperlink" Target="https://d1zzsytabgxvtl.cloudfront.net/rpa/2017/11/uipath_interface/attachment/uipath_interface_37/" TargetMode="External"/><Relationship Id="rId152" Type="http://schemas.openxmlformats.org/officeDocument/2006/relationships/image" Target="media/image69.png"/><Relationship Id="rId173" Type="http://schemas.openxmlformats.org/officeDocument/2006/relationships/hyperlink" Target="https://d1zzsytabgxvtl.cloudfront.net/rpa/2017/11/uipath-app/attachment/image8/" TargetMode="External"/><Relationship Id="rId194" Type="http://schemas.openxmlformats.org/officeDocument/2006/relationships/hyperlink" Target="https://d1zzsytabgxvtl.cloudfront.net/rpa/2017/11/uipath-app/attachment/image0/" TargetMode="External"/><Relationship Id="rId199" Type="http://schemas.openxmlformats.org/officeDocument/2006/relationships/image" Target="media/image91.png"/><Relationship Id="rId203" Type="http://schemas.openxmlformats.org/officeDocument/2006/relationships/hyperlink" Target="https://d1zzsytabgxvtl.cloudfront.net/rpa/2017/11/uipath-app/attachment/image27/" TargetMode="External"/><Relationship Id="rId208" Type="http://schemas.openxmlformats.org/officeDocument/2006/relationships/hyperlink" Target="https://d1zzsytabgxvtl.cloudfront.net/rpa/2017/11/uipath-app/attachment/image12/" TargetMode="External"/><Relationship Id="rId229" Type="http://schemas.openxmlformats.org/officeDocument/2006/relationships/image" Target="media/image104.png"/><Relationship Id="rId19" Type="http://schemas.openxmlformats.org/officeDocument/2006/relationships/image" Target="media/image5.png"/><Relationship Id="rId224" Type="http://schemas.openxmlformats.org/officeDocument/2006/relationships/hyperlink" Target="https://d1zzsytabgxvtl.cloudfront.net/rpa/2017/11/uipath-app/attachment/image22/" TargetMode="External"/><Relationship Id="rId240" Type="http://schemas.openxmlformats.org/officeDocument/2006/relationships/hyperlink" Target="https://d1zzsytabgxvtl.cloudfront.net/rpa/2017/11/uipath-app/attachment/image4/" TargetMode="External"/><Relationship Id="rId245" Type="http://schemas.openxmlformats.org/officeDocument/2006/relationships/hyperlink" Target="https://d1zzsytabgxvtl.cloudfront.net/rpa/2017/11/uipath-app/attachment/image6/" TargetMode="External"/><Relationship Id="rId14" Type="http://schemas.openxmlformats.org/officeDocument/2006/relationships/hyperlink" Target="https://d1zzsytabgxvtl.cloudfront.net/rpa/2017/11/uipath_interface/attachment/uipath_interface/" TargetMode="External"/><Relationship Id="rId30" Type="http://schemas.openxmlformats.org/officeDocument/2006/relationships/hyperlink" Target="https://d1zzsytabgxvtl.cloudfront.net/rpa/2017/11/uipath_interface/attachment/uipath_interface_11/" TargetMode="External"/><Relationship Id="rId35" Type="http://schemas.openxmlformats.org/officeDocument/2006/relationships/image" Target="media/image13.png"/><Relationship Id="rId56" Type="http://schemas.openxmlformats.org/officeDocument/2006/relationships/hyperlink" Target="https://d1zzsytabgxvtl.cloudfront.net/rpa/2017/11/uipath_interface/attachment/uipath_interface_24/" TargetMode="External"/><Relationship Id="rId77" Type="http://schemas.openxmlformats.org/officeDocument/2006/relationships/image" Target="media/image34.png"/><Relationship Id="rId100" Type="http://schemas.openxmlformats.org/officeDocument/2006/relationships/hyperlink" Target="https://d1zzsytabgxvtl.cloudfront.net/rpa/2017/11/uipath-recording/attachment/7/" TargetMode="External"/><Relationship Id="rId105" Type="http://schemas.openxmlformats.org/officeDocument/2006/relationships/image" Target="media/image46.png"/><Relationship Id="rId126" Type="http://schemas.openxmlformats.org/officeDocument/2006/relationships/hyperlink" Target="https://d1zzsytabgxvtl.cloudfront.net/rpa/2017/11/uipath-recording/attachment/20/" TargetMode="External"/><Relationship Id="rId147" Type="http://schemas.openxmlformats.org/officeDocument/2006/relationships/hyperlink" Target="https://d1zzsytabgxvtl.cloudfront.net/rpa/2017/11/uipath-recording/attachment/31/" TargetMode="External"/><Relationship Id="rId168" Type="http://schemas.openxmlformats.org/officeDocument/2006/relationships/hyperlink" Target="https://d1zzsytabgxvtl.cloudfront.net/rpa/2017/11/uipath-debug/attachment/8-3/" TargetMode="External"/><Relationship Id="rId8" Type="http://schemas.openxmlformats.org/officeDocument/2006/relationships/hyperlink" Target="https://d1zzsytabgxvtl.cloudfront.net/rpa/2017/11/uipath_overview/attachment/rpa-process-and-licenses/" TargetMode="External"/><Relationship Id="rId51" Type="http://schemas.openxmlformats.org/officeDocument/2006/relationships/image" Target="media/image21.png"/><Relationship Id="rId72" Type="http://schemas.openxmlformats.org/officeDocument/2006/relationships/hyperlink" Target="https://d1zzsytabgxvtl.cloudfront.net/rpa/2017/11/uipath_interface/attachment/uipath_interface_32/" TargetMode="External"/><Relationship Id="rId93" Type="http://schemas.openxmlformats.org/officeDocument/2006/relationships/image" Target="media/image40.png"/><Relationship Id="rId98" Type="http://schemas.openxmlformats.org/officeDocument/2006/relationships/hyperlink" Target="https://d1zzsytabgxvtl.cloudfront.net/rpa/2017/11/uipath-recording/attachment/6/" TargetMode="External"/><Relationship Id="rId121" Type="http://schemas.openxmlformats.org/officeDocument/2006/relationships/image" Target="media/image54.png"/><Relationship Id="rId142" Type="http://schemas.openxmlformats.org/officeDocument/2006/relationships/image" Target="media/image64.png"/><Relationship Id="rId163" Type="http://schemas.openxmlformats.org/officeDocument/2006/relationships/image" Target="media/image74.png"/><Relationship Id="rId184" Type="http://schemas.openxmlformats.org/officeDocument/2006/relationships/hyperlink" Target="https://d1zzsytabgxvtl.cloudfront.net/rpa/2017/11/uipath-app/attachment/image18/" TargetMode="External"/><Relationship Id="rId189" Type="http://schemas.openxmlformats.org/officeDocument/2006/relationships/image" Target="media/image86.png"/><Relationship Id="rId219" Type="http://schemas.openxmlformats.org/officeDocument/2006/relationships/hyperlink" Target="https://wp.me/aaRKzM-aJ" TargetMode="External"/><Relationship Id="rId3" Type="http://schemas.openxmlformats.org/officeDocument/2006/relationships/settings" Target="settings.xml"/><Relationship Id="rId214" Type="http://schemas.openxmlformats.org/officeDocument/2006/relationships/hyperlink" Target="https://d1zzsytabgxvtl.cloudfront.net/rpa/2017/11/uipath-app/attachment/image13/" TargetMode="External"/><Relationship Id="rId230" Type="http://schemas.openxmlformats.org/officeDocument/2006/relationships/hyperlink" Target="https://d1zzsytabgxvtl.cloudfront.net/rpa/2017/11/uipath-app/attachment/image31/" TargetMode="External"/><Relationship Id="rId235" Type="http://schemas.openxmlformats.org/officeDocument/2006/relationships/image" Target="media/image106.jpeg"/><Relationship Id="rId25" Type="http://schemas.openxmlformats.org/officeDocument/2006/relationships/image" Target="media/image8.png"/><Relationship Id="rId46" Type="http://schemas.openxmlformats.org/officeDocument/2006/relationships/hyperlink" Target="https://d1zzsytabgxvtl.cloudfront.net/rpa/2017/11/uipath_interface/attachment/uipath_interface_19/" TargetMode="External"/><Relationship Id="rId67" Type="http://schemas.openxmlformats.org/officeDocument/2006/relationships/image" Target="media/image29.png"/><Relationship Id="rId116" Type="http://schemas.openxmlformats.org/officeDocument/2006/relationships/hyperlink" Target="https://d1zzsytabgxvtl.cloudfront.net/rpa/2017/11/uipath-recording/attachment/15/" TargetMode="External"/><Relationship Id="rId137" Type="http://schemas.openxmlformats.org/officeDocument/2006/relationships/image" Target="media/image62.png"/><Relationship Id="rId158" Type="http://schemas.openxmlformats.org/officeDocument/2006/relationships/hyperlink" Target="https://d1zzsytabgxvtl.cloudfront.net/rpa/2017/11/uipath-debug/attachment/3-2/" TargetMode="External"/><Relationship Id="rId20" Type="http://schemas.openxmlformats.org/officeDocument/2006/relationships/hyperlink" Target="https://d1zzsytabgxvtl.cloudfront.net/rpa/2017/11/uipath_interface/attachment/uipath_interface_6/" TargetMode="External"/><Relationship Id="rId41" Type="http://schemas.openxmlformats.org/officeDocument/2006/relationships/image" Target="media/image16.png"/><Relationship Id="rId62" Type="http://schemas.openxmlformats.org/officeDocument/2006/relationships/hyperlink" Target="https://d1zzsytabgxvtl.cloudfront.net/rpa/2017/11/uipath_interface/attachment/uipath_interface_27/" TargetMode="External"/><Relationship Id="rId83" Type="http://schemas.openxmlformats.org/officeDocument/2006/relationships/image" Target="media/image37.png"/><Relationship Id="rId88" Type="http://schemas.openxmlformats.org/officeDocument/2006/relationships/hyperlink" Target="https://d1zzsytabgxvtl.cloudfront.net/rpa/2017/11/uipath-recording/attachment/1/" TargetMode="External"/><Relationship Id="rId111" Type="http://schemas.openxmlformats.org/officeDocument/2006/relationships/image" Target="media/image49.png"/><Relationship Id="rId132" Type="http://schemas.openxmlformats.org/officeDocument/2006/relationships/hyperlink" Target="https://d1zzsytabgxvtl.cloudfront.net/rpa/2017/11/uipath-recording/attachment/23/" TargetMode="External"/><Relationship Id="rId153" Type="http://schemas.openxmlformats.org/officeDocument/2006/relationships/hyperlink" Target="https://tutorial.co.jp/category/rpa/" TargetMode="External"/><Relationship Id="rId174" Type="http://schemas.openxmlformats.org/officeDocument/2006/relationships/image" Target="media/image79.png"/><Relationship Id="rId179" Type="http://schemas.openxmlformats.org/officeDocument/2006/relationships/image" Target="media/image81.png"/><Relationship Id="rId195" Type="http://schemas.openxmlformats.org/officeDocument/2006/relationships/image" Target="media/image89.png"/><Relationship Id="rId209" Type="http://schemas.openxmlformats.org/officeDocument/2006/relationships/image" Target="media/image95.png"/><Relationship Id="rId190" Type="http://schemas.openxmlformats.org/officeDocument/2006/relationships/hyperlink" Target="https://d1zzsytabgxvtl.cloudfront.net/rpa/2017/11/uipath-app/attachment/image35/" TargetMode="External"/><Relationship Id="rId204" Type="http://schemas.openxmlformats.org/officeDocument/2006/relationships/image" Target="media/image93.png"/><Relationship Id="rId220" Type="http://schemas.openxmlformats.org/officeDocument/2006/relationships/hyperlink" Target="https://d1zzsytabgxvtl.cloudfront.net/rpa/2017/11/uipath-app/attachment/image14/" TargetMode="External"/><Relationship Id="rId225" Type="http://schemas.openxmlformats.org/officeDocument/2006/relationships/image" Target="media/image102.png"/><Relationship Id="rId241" Type="http://schemas.openxmlformats.org/officeDocument/2006/relationships/image" Target="media/image109.jpeg"/><Relationship Id="rId246" Type="http://schemas.openxmlformats.org/officeDocument/2006/relationships/image" Target="media/image111.jpeg"/><Relationship Id="rId15" Type="http://schemas.openxmlformats.org/officeDocument/2006/relationships/image" Target="media/image3.png"/><Relationship Id="rId36" Type="http://schemas.openxmlformats.org/officeDocument/2006/relationships/hyperlink" Target="https://d1zzsytabgxvtl.cloudfront.net/rpa/2017/11/uipath_interface/attachment/uipath_interface_14/" TargetMode="External"/><Relationship Id="rId57" Type="http://schemas.openxmlformats.org/officeDocument/2006/relationships/image" Target="media/image24.png"/><Relationship Id="rId106" Type="http://schemas.openxmlformats.org/officeDocument/2006/relationships/hyperlink" Target="https://d1zzsytabgxvtl.cloudfront.net/rpa/2017/11/uipath-recording/attachment/10/" TargetMode="External"/><Relationship Id="rId127" Type="http://schemas.openxmlformats.org/officeDocument/2006/relationships/image" Target="media/image57.png"/><Relationship Id="rId10" Type="http://schemas.openxmlformats.org/officeDocument/2006/relationships/hyperlink" Target="https://www.uipath.com/ja/community" TargetMode="External"/><Relationship Id="rId31" Type="http://schemas.openxmlformats.org/officeDocument/2006/relationships/image" Target="media/image11.png"/><Relationship Id="rId52" Type="http://schemas.openxmlformats.org/officeDocument/2006/relationships/hyperlink" Target="https://d1zzsytabgxvtl.cloudfront.net/rpa/2017/11/uipath_interface/attachment/uipath_interface_22/" TargetMode="External"/><Relationship Id="rId73" Type="http://schemas.openxmlformats.org/officeDocument/2006/relationships/image" Target="media/image32.png"/><Relationship Id="rId78" Type="http://schemas.openxmlformats.org/officeDocument/2006/relationships/hyperlink" Target="https://d1zzsytabgxvtl.cloudfront.net/rpa/2017/11/uipath_interface/attachment/uipath_interface_35/" TargetMode="External"/><Relationship Id="rId94" Type="http://schemas.openxmlformats.org/officeDocument/2006/relationships/hyperlink" Target="https://d1zzsytabgxvtl.cloudfront.net/rpa/2017/11/uipath-recording/attachment/4/" TargetMode="External"/><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hyperlink" Target="https://d1zzsytabgxvtl.cloudfront.net/rpa/2017/11/uipath-recording/attachment/18/" TargetMode="External"/><Relationship Id="rId143" Type="http://schemas.openxmlformats.org/officeDocument/2006/relationships/hyperlink" Target="https://d1zzsytabgxvtl.cloudfront.net/rpa/2017/11/uipath-recording/attachment/29/" TargetMode="External"/><Relationship Id="rId148" Type="http://schemas.openxmlformats.org/officeDocument/2006/relationships/image" Target="media/image67.png"/><Relationship Id="rId164" Type="http://schemas.openxmlformats.org/officeDocument/2006/relationships/hyperlink" Target="https://d1zzsytabgxvtl.cloudfront.net/rpa/2017/11/uipath-debug/attachment/6-2/" TargetMode="External"/><Relationship Id="rId169" Type="http://schemas.openxmlformats.org/officeDocument/2006/relationships/image" Target="media/image77.png"/><Relationship Id="rId18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d1zzsytabgxvtl.cloudfront.net/rpa/2017/11/uipath-app/attachment/image9/" TargetMode="External"/><Relationship Id="rId210" Type="http://schemas.openxmlformats.org/officeDocument/2006/relationships/hyperlink" Target="https://d1zzsytabgxvtl.cloudfront.net/rpa/2017/11/uipath-app/attachment/image28/" TargetMode="External"/><Relationship Id="rId215" Type="http://schemas.openxmlformats.org/officeDocument/2006/relationships/image" Target="media/image98.png"/><Relationship Id="rId236" Type="http://schemas.openxmlformats.org/officeDocument/2006/relationships/hyperlink" Target="https://d1zzsytabgxvtl.cloudfront.net/rpa/2017/11/uipath-app/attachment/image2/" TargetMode="External"/><Relationship Id="rId26" Type="http://schemas.openxmlformats.org/officeDocument/2006/relationships/hyperlink" Target="https://d1zzsytabgxvtl.cloudfront.net/rpa/2017/11/uipath_interface/attachment/uipath_interface_9/" TargetMode="External"/><Relationship Id="rId231" Type="http://schemas.openxmlformats.org/officeDocument/2006/relationships/image" Target="media/image105.png"/><Relationship Id="rId47" Type="http://schemas.openxmlformats.org/officeDocument/2006/relationships/image" Target="media/image19.png"/><Relationship Id="rId68" Type="http://schemas.openxmlformats.org/officeDocument/2006/relationships/hyperlink" Target="https://d1zzsytabgxvtl.cloudfront.net/rpa/2017/11/uipath_interface/attachment/uipath_interface_30/" TargetMode="External"/><Relationship Id="rId89" Type="http://schemas.openxmlformats.org/officeDocument/2006/relationships/image" Target="media/image38.png"/><Relationship Id="rId112" Type="http://schemas.openxmlformats.org/officeDocument/2006/relationships/hyperlink" Target="https://d1zzsytabgxvtl.cloudfront.net/rpa/2017/11/uipath-recording/attachment/13/" TargetMode="External"/><Relationship Id="rId133" Type="http://schemas.openxmlformats.org/officeDocument/2006/relationships/image" Target="media/image60.png"/><Relationship Id="rId154" Type="http://schemas.openxmlformats.org/officeDocument/2006/relationships/hyperlink" Target="https://d1zzsytabgxvtl.cloudfront.net/rpa/2017/11/uipath-debug/attachment/1-2/" TargetMode="External"/><Relationship Id="rId175" Type="http://schemas.openxmlformats.org/officeDocument/2006/relationships/hyperlink" Target="https://wp.me/aaRKzM-aF" TargetMode="External"/><Relationship Id="rId196" Type="http://schemas.openxmlformats.org/officeDocument/2006/relationships/hyperlink" Target="https://d1zzsytabgxvtl.cloudfront.net/rpa/2017/11/uipath-app/attachment/image32/" TargetMode="External"/><Relationship Id="rId200" Type="http://schemas.openxmlformats.org/officeDocument/2006/relationships/hyperlink" Target="https://d1zzsytabgxvtl.cloudfront.net/rpa/2017/11/uipath-app/attachment/image33/" TargetMode="External"/><Relationship Id="rId16" Type="http://schemas.openxmlformats.org/officeDocument/2006/relationships/hyperlink" Target="https://d1zzsytabgxvtl.cloudfront.net/rpa/2017/11/uipath_interface/attachment/uipath_interface_2/" TargetMode="External"/><Relationship Id="rId221" Type="http://schemas.openxmlformats.org/officeDocument/2006/relationships/image" Target="media/image100.png"/><Relationship Id="rId242" Type="http://schemas.openxmlformats.org/officeDocument/2006/relationships/hyperlink" Target="https://d1zzsytabgxvtl.cloudfront.net/rpa/2017/11/uipath-app/attachment/image5/" TargetMode="External"/><Relationship Id="rId37" Type="http://schemas.openxmlformats.org/officeDocument/2006/relationships/image" Target="media/image14.png"/><Relationship Id="rId58" Type="http://schemas.openxmlformats.org/officeDocument/2006/relationships/hyperlink" Target="https://d1zzsytabgxvtl.cloudfront.net/rpa/2017/11/uipath_interface/attachment/uipath_interface_25/" TargetMode="External"/><Relationship Id="rId79" Type="http://schemas.openxmlformats.org/officeDocument/2006/relationships/image" Target="media/image35.png"/><Relationship Id="rId102" Type="http://schemas.openxmlformats.org/officeDocument/2006/relationships/hyperlink" Target="https://d1zzsytabgxvtl.cloudfront.net/rpa/2017/11/uipath-recording/attachment/8-2/" TargetMode="External"/><Relationship Id="rId123" Type="http://schemas.openxmlformats.org/officeDocument/2006/relationships/image" Target="media/image55.png"/><Relationship Id="rId144" Type="http://schemas.openxmlformats.org/officeDocument/2006/relationships/image" Target="media/image65.png"/><Relationship Id="rId90" Type="http://schemas.openxmlformats.org/officeDocument/2006/relationships/hyperlink" Target="https://d1zzsytabgxvtl.cloudfront.net/rpa/2017/11/uipath-recording/attachment/2/" TargetMode="External"/><Relationship Id="rId165" Type="http://schemas.openxmlformats.org/officeDocument/2006/relationships/image" Target="media/image75.png"/><Relationship Id="rId186" Type="http://schemas.openxmlformats.org/officeDocument/2006/relationships/hyperlink" Target="https://d1zzsytabgxvtl.cloudfront.net/rpa/2017/11/uipath-app/attachment/image10/" TargetMode="External"/><Relationship Id="rId211" Type="http://schemas.openxmlformats.org/officeDocument/2006/relationships/image" Target="media/image96.png"/><Relationship Id="rId232" Type="http://schemas.openxmlformats.org/officeDocument/2006/relationships/hyperlink" Target="https://docs.microsoft.com/ja-jp/dotnet/api/system.text.regularexpressions.match?redirectedfrom=MSDN&amp;view=netframework-4.7.2" TargetMode="External"/><Relationship Id="rId27" Type="http://schemas.openxmlformats.org/officeDocument/2006/relationships/image" Target="media/image9.png"/><Relationship Id="rId48" Type="http://schemas.openxmlformats.org/officeDocument/2006/relationships/hyperlink" Target="https://d1zzsytabgxvtl.cloudfront.net/rpa/2017/11/uipath_interface/attachment/uipath_interface_20/" TargetMode="External"/><Relationship Id="rId69" Type="http://schemas.openxmlformats.org/officeDocument/2006/relationships/image" Target="media/image30.png"/><Relationship Id="rId113" Type="http://schemas.openxmlformats.org/officeDocument/2006/relationships/image" Target="media/image50.png"/><Relationship Id="rId134" Type="http://schemas.openxmlformats.org/officeDocument/2006/relationships/hyperlink" Target="https://d1zzsytabgxvtl.cloudfront.net/rpa/2017/11/uipath-recording/attachment/24/" TargetMode="External"/><Relationship Id="rId80" Type="http://schemas.openxmlformats.org/officeDocument/2006/relationships/hyperlink" Target="https://d1zzsytabgxvtl.cloudfront.net/rpa/2017/11/uipath_interface/attachment/uipath_interface_36/" TargetMode="External"/><Relationship Id="rId155" Type="http://schemas.openxmlformats.org/officeDocument/2006/relationships/image" Target="media/image70.png"/><Relationship Id="rId176" Type="http://schemas.openxmlformats.org/officeDocument/2006/relationships/hyperlink" Target="https://d1zzsytabgxvtl.cloudfront.net/rpa/2017/11/uipath-app/attachment/image24/" TargetMode="External"/><Relationship Id="rId197" Type="http://schemas.openxmlformats.org/officeDocument/2006/relationships/image" Target="media/image90.png"/><Relationship Id="rId201" Type="http://schemas.openxmlformats.org/officeDocument/2006/relationships/image" Target="media/image92.png"/><Relationship Id="rId222" Type="http://schemas.openxmlformats.org/officeDocument/2006/relationships/hyperlink" Target="https://d1zzsytabgxvtl.cloudfront.net/rpa/2017/11/uipath-app/attachment/image30/" TargetMode="External"/><Relationship Id="rId243" Type="http://schemas.openxmlformats.org/officeDocument/2006/relationships/image" Target="media/image110.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184</Pages>
  <Words>3845</Words>
  <Characters>21917</Characters>
  <Application>Microsoft Office Word</Application>
  <DocSecurity>0</DocSecurity>
  <Lines>182</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2020-03-14T05:55:00Z</dcterms:created>
  <dcterms:modified xsi:type="dcterms:W3CDTF">2020-03-14T06:04:00Z</dcterms:modified>
</cp:coreProperties>
</file>